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D8DEF4" w14:textId="77777777" w:rsidR="003B1778" w:rsidRDefault="003B1778">
      <w:pPr>
        <w:widowControl/>
        <w:jc w:val="left"/>
      </w:pPr>
    </w:p>
    <w:p w14:paraId="4BEE271C" w14:textId="77777777" w:rsidR="003B1778" w:rsidRDefault="003B1778">
      <w:pPr>
        <w:widowControl/>
        <w:jc w:val="left"/>
      </w:pPr>
    </w:p>
    <w:p w14:paraId="0A5F294D" w14:textId="77777777" w:rsidR="003B1778" w:rsidRDefault="003B1778">
      <w:pPr>
        <w:widowControl/>
        <w:jc w:val="left"/>
      </w:pPr>
    </w:p>
    <w:p w14:paraId="7FC0376D" w14:textId="77777777" w:rsidR="003B1778" w:rsidRDefault="003B1778">
      <w:pPr>
        <w:widowControl/>
        <w:jc w:val="left"/>
      </w:pPr>
    </w:p>
    <w:p w14:paraId="0C1B433E" w14:textId="77777777" w:rsidR="003B1778" w:rsidRDefault="003B1778">
      <w:pPr>
        <w:widowControl/>
        <w:jc w:val="left"/>
      </w:pPr>
    </w:p>
    <w:p w14:paraId="0CEF51B5" w14:textId="77777777" w:rsidR="003B1778" w:rsidRDefault="00000000">
      <w:pPr>
        <w:widowControl/>
        <w:jc w:val="center"/>
        <w:rPr>
          <w:rFonts w:ascii="Gulim" w:eastAsia="Gulim" w:hAnsi="Gulim" w:cs="Gulim" w:hint="eastAsia"/>
          <w:b/>
          <w:sz w:val="56"/>
          <w:szCs w:val="56"/>
        </w:rPr>
      </w:pPr>
      <w:commentRangeStart w:id="0"/>
      <w:r>
        <w:rPr>
          <w:rFonts w:ascii="Gulim" w:eastAsia="Gulim" w:hAnsi="Gulim" w:cs="Gulim"/>
          <w:b/>
          <w:sz w:val="56"/>
          <w:szCs w:val="56"/>
        </w:rPr>
        <w:t>소프트웨어 요구사항 분석 명세서</w:t>
      </w:r>
      <w:commentRangeEnd w:id="0"/>
      <w:r w:rsidR="00106C52">
        <w:rPr>
          <w:rStyle w:val="CommentReference"/>
        </w:rPr>
        <w:commentReference w:id="0"/>
      </w:r>
    </w:p>
    <w:p w14:paraId="541E385C" w14:textId="77777777" w:rsidR="003B1778" w:rsidRDefault="003B1778">
      <w:pPr>
        <w:widowControl/>
        <w:jc w:val="left"/>
        <w:rPr>
          <w:rFonts w:ascii="Gulim" w:eastAsia="Gulim" w:hAnsi="Gulim" w:cs="Gulim"/>
        </w:rPr>
      </w:pPr>
    </w:p>
    <w:p w14:paraId="266516B0" w14:textId="77777777" w:rsidR="00E304FA" w:rsidRDefault="00E304FA">
      <w:pPr>
        <w:widowControl/>
        <w:jc w:val="left"/>
        <w:rPr>
          <w:rFonts w:ascii="Gulim" w:eastAsia="Gulim" w:hAnsi="Gulim" w:cs="Gulim"/>
        </w:rPr>
      </w:pPr>
    </w:p>
    <w:p w14:paraId="0F241BAF" w14:textId="77777777" w:rsidR="003B1778" w:rsidRDefault="00000000">
      <w:pPr>
        <w:widowControl/>
        <w:ind w:left="2880" w:firstLine="720"/>
        <w:jc w:val="left"/>
        <w:rPr>
          <w:rFonts w:ascii="Gulim" w:eastAsia="Gulim" w:hAnsi="Gulim" w:cs="Gulim"/>
          <w:sz w:val="48"/>
          <w:szCs w:val="48"/>
        </w:rPr>
      </w:pPr>
      <w:r>
        <w:rPr>
          <w:rFonts w:ascii="Gulim" w:eastAsia="Gulim" w:hAnsi="Gulim" w:cs="Gulim"/>
          <w:sz w:val="48"/>
          <w:szCs w:val="48"/>
        </w:rPr>
        <w:t>졸업조무사</w:t>
      </w:r>
    </w:p>
    <w:p w14:paraId="7746AF75" w14:textId="77777777" w:rsidR="003B1778" w:rsidRDefault="00000000">
      <w:pPr>
        <w:widowControl/>
        <w:jc w:val="center"/>
        <w:rPr>
          <w:rFonts w:ascii="Gulim" w:eastAsia="Gulim" w:hAnsi="Gulim" w:cs="Gulim"/>
          <w:sz w:val="28"/>
          <w:szCs w:val="28"/>
        </w:rPr>
      </w:pPr>
      <w:r>
        <w:rPr>
          <w:rFonts w:ascii="Gulim" w:eastAsia="Gulim" w:hAnsi="Gulim" w:cs="Gulim"/>
          <w:sz w:val="28"/>
          <w:szCs w:val="28"/>
        </w:rPr>
        <w:t>졸업을 위한 수강 과목 선택 도우미</w:t>
      </w:r>
    </w:p>
    <w:p w14:paraId="6DC6261E" w14:textId="77777777" w:rsidR="003B1778" w:rsidRDefault="003B1778">
      <w:pPr>
        <w:widowControl/>
        <w:jc w:val="left"/>
        <w:rPr>
          <w:rFonts w:ascii="Gulim" w:eastAsia="Gulim" w:hAnsi="Gulim" w:cs="Gulim"/>
          <w:sz w:val="24"/>
          <w:szCs w:val="24"/>
        </w:rPr>
      </w:pPr>
    </w:p>
    <w:p w14:paraId="65B14E99" w14:textId="77777777" w:rsidR="003B1778" w:rsidRDefault="003B1778">
      <w:pPr>
        <w:widowControl/>
        <w:jc w:val="left"/>
        <w:rPr>
          <w:rFonts w:ascii="Gulim" w:eastAsia="Gulim" w:hAnsi="Gulim" w:cs="Gulim"/>
          <w:sz w:val="24"/>
          <w:szCs w:val="24"/>
        </w:rPr>
      </w:pPr>
    </w:p>
    <w:p w14:paraId="5E212D9B" w14:textId="77777777" w:rsidR="003B1778" w:rsidRDefault="003B1778">
      <w:pPr>
        <w:widowControl/>
        <w:jc w:val="left"/>
        <w:rPr>
          <w:rFonts w:ascii="Gulim" w:eastAsia="Gulim" w:hAnsi="Gulim" w:cs="Gulim"/>
          <w:sz w:val="24"/>
          <w:szCs w:val="24"/>
        </w:rPr>
      </w:pPr>
    </w:p>
    <w:p w14:paraId="39DF6DF9" w14:textId="77777777" w:rsidR="003B1778" w:rsidRDefault="003B1778">
      <w:pPr>
        <w:widowControl/>
        <w:jc w:val="left"/>
        <w:rPr>
          <w:rFonts w:ascii="Gulim" w:eastAsia="Gulim" w:hAnsi="Gulim" w:cs="Gulim"/>
          <w:sz w:val="24"/>
          <w:szCs w:val="24"/>
        </w:rPr>
      </w:pPr>
    </w:p>
    <w:p w14:paraId="4B8ABB0E" w14:textId="77777777" w:rsidR="003B1778" w:rsidRDefault="003B1778">
      <w:pPr>
        <w:widowControl/>
        <w:jc w:val="left"/>
        <w:rPr>
          <w:rFonts w:ascii="Gulim" w:eastAsia="Gulim" w:hAnsi="Gulim" w:cs="Gulim"/>
          <w:sz w:val="24"/>
          <w:szCs w:val="24"/>
        </w:rPr>
      </w:pPr>
    </w:p>
    <w:p w14:paraId="2436DA82" w14:textId="77777777" w:rsidR="003B1778" w:rsidRDefault="003B1778">
      <w:pPr>
        <w:widowControl/>
        <w:jc w:val="left"/>
        <w:rPr>
          <w:rFonts w:ascii="Gulim" w:eastAsia="Gulim" w:hAnsi="Gulim" w:cs="Gulim"/>
          <w:sz w:val="24"/>
          <w:szCs w:val="24"/>
        </w:rPr>
      </w:pPr>
    </w:p>
    <w:p w14:paraId="67697F92" w14:textId="77777777" w:rsidR="003B1778" w:rsidRDefault="003B1778">
      <w:pPr>
        <w:widowControl/>
        <w:jc w:val="left"/>
        <w:rPr>
          <w:rFonts w:ascii="Gulim" w:eastAsia="Gulim" w:hAnsi="Gulim" w:cs="Gulim"/>
          <w:sz w:val="24"/>
          <w:szCs w:val="24"/>
        </w:rPr>
      </w:pPr>
    </w:p>
    <w:p w14:paraId="554FF5C7" w14:textId="77777777" w:rsidR="003B1778" w:rsidRDefault="003B1778">
      <w:pPr>
        <w:widowControl/>
        <w:jc w:val="left"/>
        <w:rPr>
          <w:rFonts w:ascii="Gulim" w:eastAsia="Gulim" w:hAnsi="Gulim" w:cs="Gulim"/>
          <w:sz w:val="24"/>
          <w:szCs w:val="24"/>
        </w:rPr>
      </w:pPr>
    </w:p>
    <w:p w14:paraId="7794C927" w14:textId="77777777" w:rsidR="003B1778" w:rsidRDefault="003B1778">
      <w:pPr>
        <w:widowControl/>
        <w:jc w:val="left"/>
        <w:rPr>
          <w:rFonts w:ascii="Gulim" w:eastAsia="Gulim" w:hAnsi="Gulim" w:cs="Gulim"/>
          <w:sz w:val="24"/>
          <w:szCs w:val="24"/>
        </w:rPr>
      </w:pPr>
    </w:p>
    <w:p w14:paraId="21F5D2A8" w14:textId="77777777" w:rsidR="003B1778" w:rsidRDefault="003B1778">
      <w:pPr>
        <w:widowControl/>
        <w:jc w:val="left"/>
        <w:rPr>
          <w:rFonts w:ascii="Gulim" w:eastAsia="Gulim" w:hAnsi="Gulim" w:cs="Gulim"/>
          <w:sz w:val="24"/>
          <w:szCs w:val="24"/>
        </w:rPr>
      </w:pPr>
    </w:p>
    <w:p w14:paraId="6E9F49AD" w14:textId="77777777" w:rsidR="003B1778" w:rsidRDefault="003B1778">
      <w:pPr>
        <w:widowControl/>
        <w:jc w:val="left"/>
        <w:rPr>
          <w:rFonts w:ascii="Gulim" w:eastAsia="Gulim" w:hAnsi="Gulim" w:cs="Gulim"/>
          <w:sz w:val="24"/>
          <w:szCs w:val="24"/>
        </w:rPr>
      </w:pPr>
    </w:p>
    <w:p w14:paraId="6FDA5919" w14:textId="77777777" w:rsidR="003B1778" w:rsidRDefault="003B1778">
      <w:pPr>
        <w:widowControl/>
        <w:jc w:val="left"/>
        <w:rPr>
          <w:rFonts w:ascii="Gulim" w:eastAsia="Gulim" w:hAnsi="Gulim" w:cs="Gulim"/>
          <w:sz w:val="24"/>
          <w:szCs w:val="24"/>
        </w:rPr>
      </w:pPr>
    </w:p>
    <w:p w14:paraId="2698F99D" w14:textId="77777777" w:rsidR="003B1778" w:rsidRDefault="003B1778">
      <w:pPr>
        <w:widowControl/>
        <w:jc w:val="left"/>
        <w:rPr>
          <w:rFonts w:ascii="Gulim" w:eastAsia="Gulim" w:hAnsi="Gulim" w:cs="Gulim"/>
          <w:sz w:val="26"/>
          <w:szCs w:val="26"/>
        </w:rPr>
      </w:pPr>
    </w:p>
    <w:p w14:paraId="55ACB44E" w14:textId="77777777" w:rsidR="003B1778" w:rsidRDefault="00000000">
      <w:pPr>
        <w:widowControl/>
        <w:ind w:left="5760" w:firstLine="720"/>
        <w:jc w:val="left"/>
        <w:rPr>
          <w:rFonts w:ascii="Gulim" w:eastAsia="Gulim" w:hAnsi="Gulim" w:cs="Gulim"/>
          <w:color w:val="FF0000"/>
          <w:sz w:val="26"/>
          <w:szCs w:val="26"/>
        </w:rPr>
      </w:pPr>
      <w:proofErr w:type="spellStart"/>
      <w:r>
        <w:rPr>
          <w:rFonts w:ascii="Gulim" w:eastAsia="Gulim" w:hAnsi="Gulim" w:cs="Gulim"/>
          <w:sz w:val="26"/>
          <w:szCs w:val="26"/>
        </w:rPr>
        <w:t>팀명</w:t>
      </w:r>
      <w:proofErr w:type="spellEnd"/>
      <w:r>
        <w:rPr>
          <w:rFonts w:ascii="Gulim" w:eastAsia="Gulim" w:hAnsi="Gulim" w:cs="Gulim"/>
          <w:sz w:val="26"/>
          <w:szCs w:val="26"/>
        </w:rPr>
        <w:t xml:space="preserve">: </w:t>
      </w:r>
      <w:proofErr w:type="spellStart"/>
      <w:r>
        <w:rPr>
          <w:rFonts w:ascii="Gulim" w:eastAsia="Gulim" w:hAnsi="Gulim" w:cs="Gulim"/>
          <w:sz w:val="26"/>
          <w:szCs w:val="26"/>
        </w:rPr>
        <w:t>Graduos</w:t>
      </w:r>
      <w:proofErr w:type="spellEnd"/>
    </w:p>
    <w:p w14:paraId="5D8DFDFC" w14:textId="77777777" w:rsidR="003B1778" w:rsidRDefault="00000000">
      <w:pPr>
        <w:widowControl/>
        <w:ind w:left="5760" w:firstLine="720"/>
        <w:jc w:val="left"/>
        <w:rPr>
          <w:rFonts w:ascii="Gulim" w:eastAsia="Gulim" w:hAnsi="Gulim" w:cs="Gulim"/>
          <w:sz w:val="26"/>
          <w:szCs w:val="26"/>
        </w:rPr>
      </w:pPr>
      <w:r>
        <w:rPr>
          <w:rFonts w:ascii="Gulim" w:eastAsia="Gulim" w:hAnsi="Gulim" w:cs="Gulim"/>
          <w:sz w:val="26"/>
          <w:szCs w:val="26"/>
        </w:rPr>
        <w:t xml:space="preserve">팀원: </w:t>
      </w:r>
    </w:p>
    <w:p w14:paraId="2B558ABC" w14:textId="77777777" w:rsidR="003B1778" w:rsidRDefault="00000000">
      <w:pPr>
        <w:widowControl/>
        <w:ind w:left="5760" w:firstLine="720"/>
        <w:jc w:val="left"/>
        <w:rPr>
          <w:rFonts w:ascii="Gulim" w:eastAsia="Gulim" w:hAnsi="Gulim" w:cs="Gulim"/>
          <w:sz w:val="26"/>
          <w:szCs w:val="26"/>
        </w:rPr>
      </w:pPr>
      <w:r>
        <w:rPr>
          <w:rFonts w:ascii="Gulim" w:eastAsia="Gulim" w:hAnsi="Gulim" w:cs="Gulim"/>
          <w:sz w:val="26"/>
          <w:szCs w:val="26"/>
        </w:rPr>
        <w:t>2019920003 권준호</w:t>
      </w:r>
    </w:p>
    <w:p w14:paraId="0BB80E24" w14:textId="77777777" w:rsidR="003B1778" w:rsidRDefault="00000000">
      <w:pPr>
        <w:widowControl/>
        <w:ind w:left="5760" w:firstLine="720"/>
        <w:jc w:val="left"/>
        <w:rPr>
          <w:rFonts w:ascii="Gulim" w:eastAsia="Gulim" w:hAnsi="Gulim" w:cs="Gulim"/>
          <w:sz w:val="26"/>
          <w:szCs w:val="26"/>
        </w:rPr>
      </w:pPr>
      <w:r>
        <w:rPr>
          <w:rFonts w:ascii="Gulim" w:eastAsia="Gulim" w:hAnsi="Gulim" w:cs="Gulim"/>
          <w:sz w:val="26"/>
          <w:szCs w:val="26"/>
        </w:rPr>
        <w:t xml:space="preserve">2019920016 </w:t>
      </w:r>
      <w:proofErr w:type="spellStart"/>
      <w:r>
        <w:rPr>
          <w:rFonts w:ascii="Gulim" w:eastAsia="Gulim" w:hAnsi="Gulim" w:cs="Gulim"/>
          <w:sz w:val="26"/>
          <w:szCs w:val="26"/>
        </w:rPr>
        <w:t>김원빈</w:t>
      </w:r>
      <w:proofErr w:type="spellEnd"/>
    </w:p>
    <w:p w14:paraId="2F032544" w14:textId="77777777" w:rsidR="003B1778" w:rsidRDefault="00000000">
      <w:pPr>
        <w:widowControl/>
        <w:ind w:left="5760" w:firstLine="720"/>
        <w:jc w:val="left"/>
        <w:rPr>
          <w:rFonts w:ascii="Gulim" w:eastAsia="Gulim" w:hAnsi="Gulim" w:cs="Gulim"/>
          <w:sz w:val="26"/>
          <w:szCs w:val="26"/>
        </w:rPr>
      </w:pPr>
      <w:r>
        <w:rPr>
          <w:rFonts w:ascii="Gulim" w:eastAsia="Gulim" w:hAnsi="Gulim" w:cs="Gulim"/>
          <w:sz w:val="26"/>
          <w:szCs w:val="26"/>
        </w:rPr>
        <w:t>2019920048 정민혁</w:t>
      </w:r>
    </w:p>
    <w:p w14:paraId="26B95F4C" w14:textId="77777777" w:rsidR="003B1778" w:rsidRDefault="00000000">
      <w:pPr>
        <w:widowControl/>
        <w:ind w:left="5760" w:firstLine="720"/>
        <w:jc w:val="left"/>
        <w:rPr>
          <w:rFonts w:ascii="Gulim" w:eastAsia="Gulim" w:hAnsi="Gulim" w:cs="Gulim"/>
          <w:sz w:val="26"/>
          <w:szCs w:val="26"/>
        </w:rPr>
      </w:pPr>
      <w:r>
        <w:rPr>
          <w:rFonts w:ascii="Gulim" w:eastAsia="Gulim" w:hAnsi="Gulim" w:cs="Gulim"/>
          <w:sz w:val="26"/>
          <w:szCs w:val="26"/>
        </w:rPr>
        <w:t>2019920055 채민관</w:t>
      </w:r>
    </w:p>
    <w:p w14:paraId="3089A5ED" w14:textId="77777777" w:rsidR="003B1778" w:rsidRDefault="00000000">
      <w:pPr>
        <w:widowControl/>
        <w:ind w:left="5760" w:firstLine="720"/>
        <w:jc w:val="left"/>
        <w:rPr>
          <w:rFonts w:ascii="Gulim" w:eastAsia="Gulim" w:hAnsi="Gulim" w:cs="Gulim"/>
          <w:sz w:val="26"/>
          <w:szCs w:val="26"/>
        </w:rPr>
      </w:pPr>
      <w:r>
        <w:rPr>
          <w:rFonts w:ascii="Gulim" w:eastAsia="Gulim" w:hAnsi="Gulim" w:cs="Gulim"/>
          <w:sz w:val="26"/>
          <w:szCs w:val="26"/>
        </w:rPr>
        <w:t xml:space="preserve">2020920025 </w:t>
      </w:r>
      <w:proofErr w:type="spellStart"/>
      <w:r>
        <w:rPr>
          <w:rFonts w:ascii="Gulim" w:eastAsia="Gulim" w:hAnsi="Gulim" w:cs="Gulim"/>
          <w:sz w:val="26"/>
          <w:szCs w:val="26"/>
        </w:rPr>
        <w:t>박정익</w:t>
      </w:r>
      <w:proofErr w:type="spellEnd"/>
    </w:p>
    <w:p w14:paraId="2BAF3B3B" w14:textId="77777777" w:rsidR="003B1778" w:rsidRDefault="00000000">
      <w:pPr>
        <w:widowControl/>
        <w:ind w:left="5760" w:firstLine="720"/>
        <w:jc w:val="left"/>
        <w:rPr>
          <w:rFonts w:ascii="Gulim" w:eastAsia="Gulim" w:hAnsi="Gulim" w:cs="Gulim"/>
          <w:b/>
        </w:rPr>
      </w:pPr>
      <w:r>
        <w:rPr>
          <w:rFonts w:ascii="Gulim" w:eastAsia="Gulim" w:hAnsi="Gulim" w:cs="Gulim"/>
          <w:sz w:val="26"/>
          <w:szCs w:val="26"/>
        </w:rPr>
        <w:t xml:space="preserve">2020920051 </w:t>
      </w:r>
      <w:proofErr w:type="spellStart"/>
      <w:r>
        <w:rPr>
          <w:rFonts w:ascii="Gulim" w:eastAsia="Gulim" w:hAnsi="Gulim" w:cs="Gulim"/>
          <w:sz w:val="26"/>
          <w:szCs w:val="26"/>
        </w:rPr>
        <w:t>이현제</w:t>
      </w:r>
      <w:proofErr w:type="spellEnd"/>
      <w:r>
        <w:rPr>
          <w:rFonts w:ascii="Gulim" w:eastAsia="Gulim" w:hAnsi="Gulim" w:cs="Gulim"/>
          <w:color w:val="FF0000"/>
          <w:sz w:val="26"/>
          <w:szCs w:val="26"/>
        </w:rPr>
        <w:t xml:space="preserve"> </w:t>
      </w:r>
    </w:p>
    <w:p w14:paraId="7C8020DE" w14:textId="77777777" w:rsidR="003B1778" w:rsidRDefault="003B1778">
      <w:pPr>
        <w:pBdr>
          <w:top w:val="nil"/>
          <w:left w:val="nil"/>
          <w:bottom w:val="nil"/>
          <w:right w:val="nil"/>
          <w:between w:val="nil"/>
        </w:pBdr>
        <w:rPr>
          <w:rFonts w:ascii="Gulim" w:eastAsia="Gulim" w:hAnsi="Gulim" w:cs="Gulim"/>
          <w:b/>
          <w:color w:val="000000"/>
        </w:rPr>
      </w:pPr>
    </w:p>
    <w:p w14:paraId="5A79EE11" w14:textId="77777777" w:rsidR="003B1778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Gulim" w:eastAsia="Gulim" w:hAnsi="Gulim" w:cs="Gulim"/>
          <w:b/>
          <w:color w:val="000000"/>
          <w:sz w:val="22"/>
          <w:szCs w:val="22"/>
        </w:rPr>
      </w:pPr>
      <w:r>
        <w:rPr>
          <w:rFonts w:ascii="Gulim" w:eastAsia="Gulim" w:hAnsi="Gulim" w:cs="Gulim"/>
          <w:b/>
          <w:color w:val="000000"/>
          <w:sz w:val="22"/>
          <w:szCs w:val="22"/>
        </w:rPr>
        <w:t>변 경 이 력</w:t>
      </w:r>
    </w:p>
    <w:p w14:paraId="12AEE11D" w14:textId="77777777" w:rsidR="003B1778" w:rsidRDefault="003B1778">
      <w:pPr>
        <w:rPr>
          <w:rFonts w:ascii="Gulim" w:eastAsia="Gulim" w:hAnsi="Gulim" w:cs="Gulim"/>
          <w:sz w:val="22"/>
          <w:szCs w:val="22"/>
        </w:rPr>
      </w:pPr>
    </w:p>
    <w:tbl>
      <w:tblPr>
        <w:tblStyle w:val="a1"/>
        <w:tblW w:w="8540" w:type="dxa"/>
        <w:tblLayout w:type="fixed"/>
        <w:tblLook w:val="0000" w:firstRow="0" w:lastRow="0" w:firstColumn="0" w:lastColumn="0" w:noHBand="0" w:noVBand="0"/>
      </w:tblPr>
      <w:tblGrid>
        <w:gridCol w:w="1432"/>
        <w:gridCol w:w="1890"/>
        <w:gridCol w:w="3533"/>
        <w:gridCol w:w="1685"/>
      </w:tblGrid>
      <w:tr w:rsidR="003B1778" w14:paraId="5CB25A58" w14:textId="77777777">
        <w:trPr>
          <w:trHeight w:val="288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59FECE54" w14:textId="77777777" w:rsidR="003B177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Gulim" w:eastAsia="Gulim" w:hAnsi="Gulim" w:cs="Gulim"/>
                <w:b/>
                <w:color w:val="000000"/>
                <w:sz w:val="22"/>
                <w:szCs w:val="22"/>
              </w:rPr>
            </w:pPr>
            <w:bookmarkStart w:id="1" w:name="bookmark=id.gjdgxs" w:colFirst="0" w:colLast="0"/>
            <w:bookmarkEnd w:id="1"/>
            <w:r>
              <w:rPr>
                <w:rFonts w:ascii="Gulim" w:eastAsia="Gulim" w:hAnsi="Gulim" w:cs="Gulim"/>
                <w:b/>
                <w:color w:val="000000"/>
                <w:sz w:val="22"/>
                <w:szCs w:val="22"/>
              </w:rPr>
              <w:t>버전</w:t>
            </w:r>
          </w:p>
        </w:tc>
        <w:tc>
          <w:tcPr>
            <w:tcW w:w="18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1F3E6095" w14:textId="77777777" w:rsidR="003B177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Gulim" w:eastAsia="Gulim" w:hAnsi="Gulim" w:cs="Gulim"/>
                <w:b/>
                <w:color w:val="000000"/>
                <w:sz w:val="22"/>
                <w:szCs w:val="22"/>
              </w:rPr>
            </w:pPr>
            <w:r>
              <w:rPr>
                <w:rFonts w:ascii="Gulim" w:eastAsia="Gulim" w:hAnsi="Gulim" w:cs="Gulim"/>
                <w:b/>
                <w:color w:val="000000"/>
                <w:sz w:val="22"/>
                <w:szCs w:val="22"/>
              </w:rPr>
              <w:t>일자</w:t>
            </w:r>
          </w:p>
        </w:tc>
        <w:tc>
          <w:tcPr>
            <w:tcW w:w="35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370BF578" w14:textId="77777777" w:rsidR="003B177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Gulim" w:eastAsia="Gulim" w:hAnsi="Gulim" w:cs="Gulim"/>
                <w:b/>
                <w:color w:val="000000"/>
                <w:sz w:val="22"/>
                <w:szCs w:val="22"/>
              </w:rPr>
            </w:pPr>
            <w:r>
              <w:rPr>
                <w:rFonts w:ascii="Gulim" w:eastAsia="Gulim" w:hAnsi="Gulim" w:cs="Gulim"/>
                <w:b/>
                <w:color w:val="000000"/>
                <w:sz w:val="22"/>
                <w:szCs w:val="22"/>
              </w:rPr>
              <w:t>변경 내역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60D4BF0E" w14:textId="77777777" w:rsidR="003B177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Gulim" w:eastAsia="Gulim" w:hAnsi="Gulim" w:cs="Gulim"/>
                <w:b/>
                <w:color w:val="000000"/>
                <w:sz w:val="22"/>
                <w:szCs w:val="22"/>
              </w:rPr>
            </w:pPr>
            <w:r>
              <w:rPr>
                <w:rFonts w:ascii="Gulim" w:eastAsia="Gulim" w:hAnsi="Gulim" w:cs="Gulim"/>
                <w:b/>
                <w:color w:val="000000"/>
                <w:sz w:val="22"/>
                <w:szCs w:val="22"/>
              </w:rPr>
              <w:t>작 성 자</w:t>
            </w:r>
          </w:p>
        </w:tc>
      </w:tr>
      <w:tr w:rsidR="003B1778" w14:paraId="6939D8C3" w14:textId="77777777">
        <w:trPr>
          <w:trHeight w:val="288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40CF24" w14:textId="77777777" w:rsidR="003B1778" w:rsidRDefault="00000000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0.0.1</w:t>
            </w:r>
          </w:p>
        </w:tc>
        <w:tc>
          <w:tcPr>
            <w:tcW w:w="18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E576481" w14:textId="77777777" w:rsidR="003B1778" w:rsidRDefault="00000000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0924</w:t>
            </w:r>
          </w:p>
        </w:tc>
        <w:tc>
          <w:tcPr>
            <w:tcW w:w="35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9B78D32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초기 버전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B07309" w14:textId="77777777" w:rsidR="003B1778" w:rsidRDefault="00000000">
            <w:pPr>
              <w:jc w:val="center"/>
              <w:rPr>
                <w:rFonts w:ascii="Gulim" w:eastAsia="Gulim" w:hAnsi="Gulim" w:cs="Gulim"/>
                <w:color w:val="000000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 xml:space="preserve">권준호, </w:t>
            </w:r>
            <w:proofErr w:type="spellStart"/>
            <w:r>
              <w:rPr>
                <w:rFonts w:ascii="Gulim" w:eastAsia="Gulim" w:hAnsi="Gulim" w:cs="Gulim"/>
                <w:sz w:val="22"/>
                <w:szCs w:val="22"/>
              </w:rPr>
              <w:t>김원빈</w:t>
            </w:r>
            <w:proofErr w:type="spellEnd"/>
            <w:r>
              <w:rPr>
                <w:rFonts w:ascii="Gulim" w:eastAsia="Gulim" w:hAnsi="Gulim" w:cs="Gulim"/>
                <w:sz w:val="22"/>
                <w:szCs w:val="22"/>
              </w:rPr>
              <w:t xml:space="preserve">, 정민혁, 채민관, </w:t>
            </w:r>
            <w:proofErr w:type="spellStart"/>
            <w:r>
              <w:rPr>
                <w:rFonts w:ascii="Gulim" w:eastAsia="Gulim" w:hAnsi="Gulim" w:cs="Gulim"/>
                <w:sz w:val="22"/>
                <w:szCs w:val="22"/>
              </w:rPr>
              <w:t>박정익</w:t>
            </w:r>
            <w:proofErr w:type="spellEnd"/>
            <w:r>
              <w:rPr>
                <w:rFonts w:ascii="Gulim" w:eastAsia="Gulim" w:hAnsi="Gulim" w:cs="Gulim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Gulim" w:eastAsia="Gulim" w:hAnsi="Gulim" w:cs="Gulim"/>
                <w:sz w:val="22"/>
                <w:szCs w:val="22"/>
              </w:rPr>
              <w:t>이현제</w:t>
            </w:r>
            <w:proofErr w:type="spellEnd"/>
          </w:p>
        </w:tc>
      </w:tr>
    </w:tbl>
    <w:p w14:paraId="6B3DAF65" w14:textId="77777777" w:rsidR="003B1778" w:rsidRPr="00E304FA" w:rsidRDefault="00000000">
      <w:pPr>
        <w:rPr>
          <w:sz w:val="22"/>
          <w:szCs w:val="22"/>
        </w:rPr>
      </w:pPr>
      <w:r>
        <w:br w:type="page"/>
      </w:r>
    </w:p>
    <w:p w14:paraId="387E9E84" w14:textId="77777777" w:rsidR="003B1778" w:rsidRDefault="0000000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left"/>
        <w:rPr>
          <w:rFonts w:ascii="Calibri" w:eastAsia="Calibri" w:hAnsi="Calibri" w:cs="Calibri"/>
          <w:b/>
          <w:color w:val="2F5496"/>
          <w:sz w:val="28"/>
          <w:szCs w:val="28"/>
        </w:rPr>
      </w:pPr>
      <w:r>
        <w:rPr>
          <w:rFonts w:ascii="Calibri" w:eastAsia="Calibri" w:hAnsi="Calibri" w:cs="Calibri"/>
          <w:b/>
          <w:color w:val="2F5496"/>
          <w:sz w:val="28"/>
          <w:szCs w:val="28"/>
        </w:rPr>
        <w:lastRenderedPageBreak/>
        <w:t xml:space="preserve">Table of Contents </w:t>
      </w:r>
    </w:p>
    <w:sdt>
      <w:sdtPr>
        <w:id w:val="1102298513"/>
        <w:docPartObj>
          <w:docPartGallery w:val="Table of Contents"/>
          <w:docPartUnique/>
        </w:docPartObj>
      </w:sdtPr>
      <w:sdtContent>
        <w:p w14:paraId="6C940C49" w14:textId="77777777" w:rsidR="003B177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leader="dot" w:pos="9350"/>
            </w:tabs>
            <w:spacing w:before="12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30j0zll">
            <w:r w:rsidR="003B1778"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1.</w:t>
            </w:r>
          </w:hyperlink>
          <w:hyperlink w:anchor="_heading=h.30j0zll">
            <w:r w:rsidR="003B1778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소개</w:t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  <w:t>4</w:t>
          </w:r>
          <w:r>
            <w:fldChar w:fldCharType="end"/>
          </w:r>
        </w:p>
        <w:p w14:paraId="06A840AA" w14:textId="77777777" w:rsidR="003B1778" w:rsidRDefault="003B177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leader="do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1fob9te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1.1</w:t>
            </w:r>
          </w:hyperlink>
          <w:hyperlink w:anchor="_heading=h.1fob9te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_heading=h.1fob9te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목적</w:t>
          </w:r>
          <w:r w:rsidR="00000000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4</w:t>
          </w:r>
          <w:r w:rsidR="00000000">
            <w:fldChar w:fldCharType="end"/>
          </w:r>
        </w:p>
        <w:p w14:paraId="7FC55BD9" w14:textId="77777777" w:rsidR="003B1778" w:rsidRDefault="003B177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leader="do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3znysh7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1.2</w:t>
            </w:r>
          </w:hyperlink>
          <w:hyperlink w:anchor="_heading=h.3znysh7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_heading=h.3znysh7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프로젝트 범위 (Scope)</w:t>
          </w:r>
          <w:r w:rsidR="00000000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4</w:t>
          </w:r>
          <w:r w:rsidR="00000000">
            <w:fldChar w:fldCharType="end"/>
          </w:r>
        </w:p>
        <w:p w14:paraId="51618679" w14:textId="77777777" w:rsidR="003B1778" w:rsidRDefault="003B177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leader="do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2et92p0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1.3</w:t>
            </w:r>
          </w:hyperlink>
          <w:hyperlink w:anchor="_heading=h.2et92p0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_heading=h.2et92p0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요구기능 추출 방법 (Methods)</w:t>
          </w:r>
          <w:r w:rsidR="00000000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4</w:t>
          </w:r>
          <w:r w:rsidR="00000000">
            <w:fldChar w:fldCharType="end"/>
          </w:r>
        </w:p>
        <w:p w14:paraId="2570A680" w14:textId="77777777" w:rsidR="003B1778" w:rsidRDefault="003B177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leader="do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tyjcwt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1.4</w:t>
            </w:r>
          </w:hyperlink>
          <w:hyperlink w:anchor="_heading=h.tyjcwt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_heading=h.tyjcwt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정의 및 약어</w:t>
          </w:r>
          <w:r w:rsidR="00000000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4</w:t>
          </w:r>
          <w:r w:rsidR="00000000">
            <w:fldChar w:fldCharType="end"/>
          </w:r>
        </w:p>
        <w:p w14:paraId="6DB04E78" w14:textId="77777777" w:rsidR="003B1778" w:rsidRDefault="003B177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leader="dot" w:pos="9350"/>
            </w:tabs>
            <w:spacing w:before="12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3dy6vkm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2.</w:t>
            </w:r>
          </w:hyperlink>
          <w:hyperlink w:anchor="_heading=h.3dy6vkm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_heading=h.3dy6vkm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제약사항 (Constraints)</w:t>
          </w:r>
          <w:r w:rsidR="00000000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  <w:t>4</w:t>
          </w:r>
          <w:r w:rsidR="00000000">
            <w:fldChar w:fldCharType="end"/>
          </w:r>
        </w:p>
        <w:p w14:paraId="1FBF46DC" w14:textId="77777777" w:rsidR="003B1778" w:rsidRDefault="003B177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leader="dot" w:pos="9350"/>
            </w:tabs>
            <w:spacing w:before="12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1t3h5sf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3.</w:t>
            </w:r>
          </w:hyperlink>
          <w:hyperlink w:anchor="_heading=h.1t3h5sf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_heading=h.1t3h5sf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사용자 분석</w:t>
          </w:r>
          <w:r w:rsidR="00000000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  <w:t>4</w:t>
          </w:r>
          <w:r w:rsidR="00000000">
            <w:fldChar w:fldCharType="end"/>
          </w:r>
        </w:p>
        <w:p w14:paraId="080E23BE" w14:textId="77777777" w:rsidR="003B1778" w:rsidRDefault="003B177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4d34og8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3.1 액터 정의</w:t>
            </w: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ab/>
              <w:t>4</w:t>
            </w:r>
          </w:hyperlink>
        </w:p>
        <w:p w14:paraId="217DDDE2" w14:textId="77777777" w:rsidR="003B1778" w:rsidRDefault="003B177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leader="dot" w:pos="9350"/>
            </w:tabs>
            <w:spacing w:before="12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2s8eyo1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4.</w:t>
            </w:r>
          </w:hyperlink>
          <w:hyperlink w:anchor="_heading=h.2s8eyo1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_heading=h.2s8eyo1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요구사항 분석</w:t>
          </w:r>
          <w:r w:rsidR="00000000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  <w:t>5</w:t>
          </w:r>
          <w:r w:rsidR="00000000">
            <w:fldChar w:fldCharType="end"/>
          </w:r>
        </w:p>
        <w:p w14:paraId="74B5E0DE" w14:textId="77777777" w:rsidR="003B1778" w:rsidRDefault="003B177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leader="do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17dp8vu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4.1</w:t>
            </w:r>
          </w:hyperlink>
          <w:hyperlink w:anchor="_heading=h.17dp8vu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_heading=h.17dp8vu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기능 요구사항 (Functional Requirements)</w:t>
          </w:r>
          <w:r w:rsidR="00000000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5</w:t>
          </w:r>
          <w:r w:rsidR="00000000">
            <w:fldChar w:fldCharType="end"/>
          </w:r>
        </w:p>
        <w:p w14:paraId="0080A694" w14:textId="77777777" w:rsidR="003B1778" w:rsidRDefault="003B177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leader="do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3rdcrjn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4.2</w:t>
            </w:r>
          </w:hyperlink>
          <w:hyperlink w:anchor="_heading=h.3rdcrjn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_heading=h.3rdcrjn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Use case 목록</w:t>
          </w:r>
          <w:r w:rsidR="00000000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5</w:t>
          </w:r>
          <w:r w:rsidR="00000000">
            <w:fldChar w:fldCharType="end"/>
          </w:r>
        </w:p>
        <w:p w14:paraId="62832E0A" w14:textId="77777777" w:rsidR="003B1778" w:rsidRDefault="003B177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leader="dot" w:pos="9350"/>
            </w:tabs>
            <w:ind w:left="4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26in1rg">
            <w:r>
              <w:rPr>
                <w:rFonts w:ascii="Calibri" w:eastAsia="Calibri" w:hAnsi="Calibri" w:cs="Calibri"/>
                <w:color w:val="000000"/>
              </w:rPr>
              <w:t>4.2.1</w:t>
            </w:r>
          </w:hyperlink>
          <w:hyperlink w:anchor="_heading=h.26in1rg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_heading=h.26in1rg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color w:val="000000"/>
            </w:rPr>
            <w:t>Use case Diagram</w:t>
          </w:r>
          <w:r w:rsidR="00000000">
            <w:rPr>
              <w:rFonts w:ascii="Calibri" w:eastAsia="Calibri" w:hAnsi="Calibri" w:cs="Calibri"/>
              <w:color w:val="000000"/>
            </w:rPr>
            <w:tab/>
            <w:t>5</w:t>
          </w:r>
          <w:r w:rsidR="00000000">
            <w:fldChar w:fldCharType="end"/>
          </w:r>
        </w:p>
        <w:p w14:paraId="5D8A3144" w14:textId="77777777" w:rsidR="003B1778" w:rsidRDefault="003B177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leader="dot" w:pos="9350"/>
            </w:tabs>
            <w:ind w:left="4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lnxbz9">
            <w:r>
              <w:rPr>
                <w:rFonts w:ascii="Calibri" w:eastAsia="Calibri" w:hAnsi="Calibri" w:cs="Calibri"/>
                <w:color w:val="000000"/>
              </w:rPr>
              <w:t>4.2.2</w:t>
            </w:r>
          </w:hyperlink>
          <w:hyperlink w:anchor="_heading=h.lnxbz9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_heading=h.lnxbz9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color w:val="000000"/>
            </w:rPr>
            <w:t>Use case 명세</w:t>
          </w:r>
          <w:r w:rsidR="00000000">
            <w:rPr>
              <w:rFonts w:ascii="Calibri" w:eastAsia="Calibri" w:hAnsi="Calibri" w:cs="Calibri"/>
              <w:color w:val="000000"/>
            </w:rPr>
            <w:tab/>
            <w:t>6</w:t>
          </w:r>
          <w:r w:rsidR="00000000">
            <w:fldChar w:fldCharType="end"/>
          </w:r>
        </w:p>
        <w:p w14:paraId="1990D7C5" w14:textId="77777777" w:rsidR="003B1778" w:rsidRDefault="003B177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leader="dot" w:pos="9350"/>
            </w:tabs>
            <w:spacing w:before="12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35nkun2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5.</w:t>
            </w:r>
          </w:hyperlink>
          <w:hyperlink w:anchor="_heading=h.35nkun2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_heading=h.35nkun2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비기능 요구사항 (Non-Functional Requirements)</w:t>
          </w:r>
          <w:r w:rsidR="00000000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  <w:t>7</w:t>
          </w:r>
          <w:r w:rsidR="00000000">
            <w:fldChar w:fldCharType="end"/>
          </w:r>
        </w:p>
        <w:p w14:paraId="64B260C7" w14:textId="77777777" w:rsidR="003B1778" w:rsidRDefault="00000000">
          <w:r>
            <w:fldChar w:fldCharType="end"/>
          </w:r>
        </w:p>
      </w:sdtContent>
    </w:sdt>
    <w:p w14:paraId="2A37A5AF" w14:textId="77777777" w:rsidR="003B1778" w:rsidRDefault="003B1778"/>
    <w:p w14:paraId="33DBF9ED" w14:textId="77777777" w:rsidR="003B1778" w:rsidRDefault="003B1778"/>
    <w:p w14:paraId="190FBA4A" w14:textId="77777777" w:rsidR="003B1778" w:rsidRDefault="00000000">
      <w:r>
        <w:br w:type="page"/>
      </w:r>
    </w:p>
    <w:p w14:paraId="0B6A5D69" w14:textId="77777777" w:rsidR="003B1778" w:rsidRDefault="00000000">
      <w:pPr>
        <w:pStyle w:val="Heading1"/>
        <w:numPr>
          <w:ilvl w:val="0"/>
          <w:numId w:val="1"/>
        </w:numPr>
      </w:pPr>
      <w:bookmarkStart w:id="2" w:name="_heading=h.30j0zll" w:colFirst="0" w:colLast="0"/>
      <w:bookmarkEnd w:id="2"/>
      <w:r>
        <w:lastRenderedPageBreak/>
        <w:t>소개</w:t>
      </w:r>
    </w:p>
    <w:p w14:paraId="0A8E4549" w14:textId="77777777" w:rsidR="003B1778" w:rsidRDefault="003B1778"/>
    <w:p w14:paraId="0F04C795" w14:textId="77777777" w:rsidR="003B1778" w:rsidRDefault="00000000">
      <w:pPr>
        <w:pStyle w:val="Heading2"/>
        <w:numPr>
          <w:ilvl w:val="1"/>
          <w:numId w:val="1"/>
        </w:numPr>
      </w:pPr>
      <w:bookmarkStart w:id="3" w:name="_heading=h.1fob9te" w:colFirst="0" w:colLast="0"/>
      <w:bookmarkEnd w:id="3"/>
      <w:r>
        <w:t>목적</w:t>
      </w:r>
      <w:r>
        <w:t xml:space="preserve"> </w:t>
      </w:r>
    </w:p>
    <w:p w14:paraId="45694C3C" w14:textId="77777777" w:rsidR="003B1778" w:rsidRDefault="003B1778"/>
    <w:p w14:paraId="739E80F8" w14:textId="77777777" w:rsidR="003B1778" w:rsidRDefault="00000000">
      <w:r>
        <w:t>서울시립대의</w:t>
      </w:r>
      <w:r>
        <w:t xml:space="preserve"> </w:t>
      </w:r>
      <w:r>
        <w:t>학생이</w:t>
      </w:r>
      <w:r>
        <w:t xml:space="preserve"> </w:t>
      </w:r>
      <w:r>
        <w:t>학위</w:t>
      </w:r>
      <w:r>
        <w:t xml:space="preserve"> </w:t>
      </w:r>
      <w:r>
        <w:t>수료를</w:t>
      </w:r>
      <w:r>
        <w:t xml:space="preserve"> </w:t>
      </w:r>
      <w:r>
        <w:t>위해</w:t>
      </w:r>
      <w:r>
        <w:t xml:space="preserve"> </w:t>
      </w:r>
      <w:r>
        <w:t>알아야</w:t>
      </w:r>
      <w:r>
        <w:t xml:space="preserve"> </w:t>
      </w:r>
      <w:r>
        <w:t>하는</w:t>
      </w:r>
      <w:r>
        <w:t xml:space="preserve"> </w:t>
      </w:r>
      <w:r>
        <w:t>정보를</w:t>
      </w:r>
      <w:r>
        <w:t xml:space="preserve"> </w:t>
      </w:r>
      <w:r>
        <w:t>쉽게</w:t>
      </w:r>
      <w:r>
        <w:t xml:space="preserve"> </w:t>
      </w:r>
      <w:r>
        <w:t>제공한다</w:t>
      </w:r>
      <w:r>
        <w:t>.</w:t>
      </w:r>
    </w:p>
    <w:p w14:paraId="22C6AEDE" w14:textId="77777777" w:rsidR="003B1778" w:rsidRDefault="003B1778"/>
    <w:p w14:paraId="3B2F4F65" w14:textId="77777777" w:rsidR="003B1778" w:rsidRDefault="00000000">
      <w:r>
        <w:t>우리</w:t>
      </w:r>
      <w:r>
        <w:t xml:space="preserve"> </w:t>
      </w:r>
      <w:r>
        <w:t>학교의</w:t>
      </w:r>
      <w:r>
        <w:t xml:space="preserve"> </w:t>
      </w:r>
      <w:r>
        <w:t>졸업</w:t>
      </w:r>
      <w:r>
        <w:t xml:space="preserve"> </w:t>
      </w:r>
      <w:r>
        <w:t>요건은</w:t>
      </w:r>
      <w:r>
        <w:t xml:space="preserve"> </w:t>
      </w:r>
      <w:r>
        <w:t>무척</w:t>
      </w:r>
      <w:r>
        <w:t xml:space="preserve"> </w:t>
      </w:r>
      <w:r>
        <w:t>복잡하다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전공</w:t>
      </w:r>
      <w:r>
        <w:t xml:space="preserve"> </w:t>
      </w:r>
      <w:r>
        <w:t>필수와</w:t>
      </w:r>
      <w:r>
        <w:t xml:space="preserve"> </w:t>
      </w:r>
      <w:r>
        <w:t>전공</w:t>
      </w:r>
      <w:r>
        <w:t xml:space="preserve"> </w:t>
      </w:r>
      <w:r>
        <w:t>선택</w:t>
      </w:r>
      <w:r>
        <w:t xml:space="preserve">, </w:t>
      </w:r>
      <w:r>
        <w:t>교양</w:t>
      </w:r>
      <w:r>
        <w:t xml:space="preserve"> </w:t>
      </w:r>
      <w:r>
        <w:t>필수와</w:t>
      </w:r>
      <w:r>
        <w:t xml:space="preserve"> </w:t>
      </w:r>
      <w:r>
        <w:t>선택</w:t>
      </w:r>
      <w:r>
        <w:t xml:space="preserve">, </w:t>
      </w:r>
      <w:r>
        <w:t>공학인증</w:t>
      </w:r>
      <w:r>
        <w:t xml:space="preserve">, </w:t>
      </w:r>
      <w:r>
        <w:t>설계학점</w:t>
      </w:r>
      <w:r>
        <w:t xml:space="preserve">, </w:t>
      </w:r>
      <w:r>
        <w:t>선</w:t>
      </w:r>
      <w:r>
        <w:t xml:space="preserve">, </w:t>
      </w:r>
      <w:r>
        <w:t>후수</w:t>
      </w:r>
      <w:r>
        <w:t xml:space="preserve"> </w:t>
      </w:r>
      <w:r>
        <w:t>과목</w:t>
      </w:r>
      <w:r>
        <w:t xml:space="preserve"> </w:t>
      </w:r>
      <w:r>
        <w:t>등</w:t>
      </w:r>
      <w:r>
        <w:t xml:space="preserve"> </w:t>
      </w:r>
      <w:r>
        <w:t>다양한</w:t>
      </w:r>
      <w:r>
        <w:t xml:space="preserve"> </w:t>
      </w:r>
      <w:r>
        <w:t>조건을</w:t>
      </w:r>
      <w:r>
        <w:t xml:space="preserve"> </w:t>
      </w:r>
      <w:r>
        <w:t>고려해야만</w:t>
      </w:r>
      <w:r>
        <w:t xml:space="preserve"> </w:t>
      </w:r>
      <w:r>
        <w:t>올바른</w:t>
      </w:r>
      <w:r>
        <w:t xml:space="preserve"> </w:t>
      </w:r>
      <w:r>
        <w:t>교육과정을</w:t>
      </w:r>
      <w:r>
        <w:t xml:space="preserve"> </w:t>
      </w:r>
      <w:r>
        <w:t>설계할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그러나</w:t>
      </w:r>
      <w:r>
        <w:t xml:space="preserve"> </w:t>
      </w:r>
      <w:r>
        <w:t>이러한</w:t>
      </w:r>
      <w:r>
        <w:t xml:space="preserve"> </w:t>
      </w:r>
      <w:r>
        <w:t>조건은</w:t>
      </w:r>
      <w:r>
        <w:t xml:space="preserve"> </w:t>
      </w:r>
      <w:r>
        <w:t>학사정보시스템상</w:t>
      </w:r>
      <w:r>
        <w:t xml:space="preserve"> </w:t>
      </w:r>
      <w:r>
        <w:t>쉽게</w:t>
      </w:r>
      <w:r>
        <w:t xml:space="preserve"> </w:t>
      </w:r>
      <w:r>
        <w:t>확인하기</w:t>
      </w:r>
      <w:r>
        <w:t xml:space="preserve"> </w:t>
      </w:r>
      <w:r>
        <w:t>어렵고</w:t>
      </w:r>
      <w:r>
        <w:t xml:space="preserve"> </w:t>
      </w:r>
      <w:r>
        <w:t>여러</w:t>
      </w:r>
      <w:r>
        <w:t xml:space="preserve"> </w:t>
      </w:r>
      <w:r>
        <w:t>페이지를</w:t>
      </w:r>
      <w:r>
        <w:t xml:space="preserve"> </w:t>
      </w:r>
      <w:r>
        <w:t>오가며</w:t>
      </w:r>
      <w:r>
        <w:t xml:space="preserve"> </w:t>
      </w:r>
      <w:r>
        <w:t>정보를</w:t>
      </w:r>
      <w:r>
        <w:t xml:space="preserve"> </w:t>
      </w:r>
      <w:r>
        <w:t>조합해야만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이에</w:t>
      </w:r>
      <w:r>
        <w:t xml:space="preserve"> </w:t>
      </w:r>
      <w:r>
        <w:t>따라</w:t>
      </w:r>
      <w:r>
        <w:t xml:space="preserve"> </w:t>
      </w:r>
      <w:r>
        <w:t>이러한</w:t>
      </w:r>
      <w:r>
        <w:t xml:space="preserve"> </w:t>
      </w:r>
      <w:r>
        <w:t>정보를</w:t>
      </w:r>
      <w:r>
        <w:t xml:space="preserve"> </w:t>
      </w:r>
      <w:r>
        <w:t>자동으로</w:t>
      </w:r>
      <w:r>
        <w:t xml:space="preserve"> </w:t>
      </w:r>
      <w:r>
        <w:t>조합하여</w:t>
      </w:r>
      <w:r>
        <w:t xml:space="preserve"> </w:t>
      </w:r>
      <w:r>
        <w:t>이해하기</w:t>
      </w:r>
      <w:r>
        <w:t xml:space="preserve"> </w:t>
      </w:r>
      <w:r>
        <w:t>쉬운</w:t>
      </w:r>
      <w:r>
        <w:t xml:space="preserve"> UI</w:t>
      </w:r>
      <w:r>
        <w:t>로</w:t>
      </w:r>
      <w:r>
        <w:t xml:space="preserve"> </w:t>
      </w:r>
      <w:r>
        <w:t>표시하는</w:t>
      </w:r>
      <w:r>
        <w:t xml:space="preserve"> </w:t>
      </w:r>
      <w:r>
        <w:t>것을</w:t>
      </w:r>
      <w:r>
        <w:t xml:space="preserve"> </w:t>
      </w:r>
      <w:r>
        <w:t>본</w:t>
      </w:r>
      <w:r>
        <w:t xml:space="preserve"> </w:t>
      </w:r>
      <w:r>
        <w:t>프로젝트의</w:t>
      </w:r>
      <w:r>
        <w:t xml:space="preserve"> </w:t>
      </w:r>
      <w:r>
        <w:t>목표로</w:t>
      </w:r>
      <w:r>
        <w:t xml:space="preserve"> </w:t>
      </w:r>
      <w:r>
        <w:t>한다</w:t>
      </w:r>
      <w:r>
        <w:t>.</w:t>
      </w:r>
    </w:p>
    <w:p w14:paraId="210599E1" w14:textId="77777777" w:rsidR="003B1778" w:rsidRDefault="003B1778"/>
    <w:p w14:paraId="6EED0B73" w14:textId="77777777" w:rsidR="003B1778" w:rsidRDefault="00000000">
      <w:pPr>
        <w:pStyle w:val="Heading2"/>
        <w:numPr>
          <w:ilvl w:val="1"/>
          <w:numId w:val="1"/>
        </w:numPr>
      </w:pPr>
      <w:bookmarkStart w:id="4" w:name="_heading=h.3znysh7" w:colFirst="0" w:colLast="0"/>
      <w:bookmarkEnd w:id="4"/>
      <w:r>
        <w:t xml:space="preserve"> </w:t>
      </w:r>
      <w:r>
        <w:t>프로젝트</w:t>
      </w:r>
      <w:r>
        <w:t xml:space="preserve"> </w:t>
      </w:r>
      <w:r>
        <w:t>범위</w:t>
      </w:r>
      <w:r>
        <w:t xml:space="preserve"> (Scope)</w:t>
      </w:r>
    </w:p>
    <w:p w14:paraId="16DD3C42" w14:textId="77777777" w:rsidR="003B1778" w:rsidRDefault="003B1778">
      <w:pPr>
        <w:rPr>
          <w:color w:val="FF0000"/>
        </w:rPr>
      </w:pPr>
    </w:p>
    <w:p w14:paraId="405D5EA8" w14:textId="77777777" w:rsidR="003B1778" w:rsidRDefault="00000000">
      <w:r>
        <w:t>본</w:t>
      </w:r>
      <w:r>
        <w:t xml:space="preserve"> </w:t>
      </w:r>
      <w:r>
        <w:t>프로젝트의</w:t>
      </w:r>
      <w:r>
        <w:t xml:space="preserve"> </w:t>
      </w:r>
      <w:r>
        <w:t>범위는</w:t>
      </w:r>
      <w:r>
        <w:t xml:space="preserve"> 1</w:t>
      </w:r>
      <w:r>
        <w:t>차</w:t>
      </w:r>
      <w:r>
        <w:t>, 2</w:t>
      </w:r>
      <w:r>
        <w:t>차</w:t>
      </w:r>
      <w:r>
        <w:t>, 3</w:t>
      </w:r>
      <w:r>
        <w:t>차로</w:t>
      </w:r>
      <w:r>
        <w:t xml:space="preserve"> </w:t>
      </w:r>
      <w:r>
        <w:t>나뉘며</w:t>
      </w:r>
      <w:r>
        <w:t xml:space="preserve">, </w:t>
      </w:r>
      <w:r>
        <w:t>개발</w:t>
      </w:r>
      <w:r>
        <w:t xml:space="preserve"> </w:t>
      </w:r>
      <w:r>
        <w:t>기간과</w:t>
      </w:r>
      <w:r>
        <w:t xml:space="preserve"> </w:t>
      </w:r>
      <w:r>
        <w:t>소요</w:t>
      </w:r>
      <w:r>
        <w:t xml:space="preserve"> </w:t>
      </w:r>
      <w:r>
        <w:t>자원을</w:t>
      </w:r>
      <w:r>
        <w:t xml:space="preserve"> </w:t>
      </w:r>
      <w:r>
        <w:t>고려하여</w:t>
      </w:r>
      <w:r>
        <w:t xml:space="preserve"> </w:t>
      </w:r>
      <w:r>
        <w:t>목표를</w:t>
      </w:r>
      <w:r>
        <w:t xml:space="preserve"> </w:t>
      </w:r>
      <w:r>
        <w:t>조정할</w:t>
      </w:r>
      <w:r>
        <w:t xml:space="preserve"> </w:t>
      </w:r>
      <w:r>
        <w:t>것이다</w:t>
      </w:r>
      <w:r>
        <w:t xml:space="preserve">. </w:t>
      </w:r>
      <w:r>
        <w:t>본</w:t>
      </w:r>
      <w:r>
        <w:t xml:space="preserve"> </w:t>
      </w:r>
      <w:r>
        <w:t>수업</w:t>
      </w:r>
      <w:r>
        <w:t xml:space="preserve"> </w:t>
      </w:r>
      <w:r>
        <w:t>내에서는</w:t>
      </w:r>
      <w:r>
        <w:t xml:space="preserve"> </w:t>
      </w:r>
      <w:r>
        <w:t>최소</w:t>
      </w:r>
      <w:r>
        <w:t xml:space="preserve"> 2</w:t>
      </w:r>
      <w:r>
        <w:t>차</w:t>
      </w:r>
      <w:r>
        <w:t xml:space="preserve"> </w:t>
      </w:r>
      <w:r>
        <w:t>목표를</w:t>
      </w:r>
      <w:r>
        <w:t xml:space="preserve"> </w:t>
      </w:r>
      <w:r>
        <w:t>구현하고자</w:t>
      </w:r>
      <w:r>
        <w:t xml:space="preserve"> </w:t>
      </w:r>
      <w:r>
        <w:t>하며</w:t>
      </w:r>
      <w:r>
        <w:t xml:space="preserve">, </w:t>
      </w:r>
      <w:r>
        <w:t>가능하다면</w:t>
      </w:r>
      <w:r>
        <w:t xml:space="preserve"> 3</w:t>
      </w:r>
      <w:r>
        <w:t>차</w:t>
      </w:r>
      <w:r>
        <w:t xml:space="preserve"> </w:t>
      </w:r>
      <w:r>
        <w:t>목표까지</w:t>
      </w:r>
      <w:r>
        <w:t xml:space="preserve"> </w:t>
      </w:r>
      <w:r>
        <w:t>고려할</w:t>
      </w:r>
      <w:r>
        <w:t xml:space="preserve"> </w:t>
      </w:r>
      <w:r>
        <w:t>것이다</w:t>
      </w:r>
      <w:r>
        <w:t>.</w:t>
      </w:r>
    </w:p>
    <w:p w14:paraId="59053317" w14:textId="77777777" w:rsidR="003B1778" w:rsidRDefault="003B1778"/>
    <w:p w14:paraId="3785CDF3" w14:textId="77777777" w:rsidR="003B1778" w:rsidRDefault="00000000">
      <w:pPr>
        <w:numPr>
          <w:ilvl w:val="0"/>
          <w:numId w:val="13"/>
        </w:numPr>
      </w:pPr>
      <w:r>
        <w:t>유저의</w:t>
      </w:r>
      <w:r>
        <w:t xml:space="preserve"> </w:t>
      </w:r>
      <w:r>
        <w:t>현재까지의</w:t>
      </w:r>
      <w:r>
        <w:t xml:space="preserve"> </w:t>
      </w:r>
      <w:r>
        <w:t>대학행정정보를</w:t>
      </w:r>
      <w:r>
        <w:t xml:space="preserve"> </w:t>
      </w:r>
      <w:r>
        <w:t>기반으로</w:t>
      </w:r>
      <w:r>
        <w:t xml:space="preserve"> </w:t>
      </w:r>
      <w:r>
        <w:t>졸업을</w:t>
      </w:r>
      <w:r>
        <w:t xml:space="preserve"> </w:t>
      </w:r>
      <w:r>
        <w:t>하기</w:t>
      </w:r>
      <w:r>
        <w:t xml:space="preserve"> </w:t>
      </w:r>
      <w:r>
        <w:t>위해</w:t>
      </w:r>
      <w:r>
        <w:t xml:space="preserve"> </w:t>
      </w:r>
      <w:r>
        <w:t>필요한</w:t>
      </w:r>
      <w:r>
        <w:t xml:space="preserve"> </w:t>
      </w:r>
      <w:r>
        <w:t>다양한</w:t>
      </w:r>
      <w:r>
        <w:t xml:space="preserve"> </w:t>
      </w:r>
      <w:r>
        <w:t>요건을</w:t>
      </w:r>
      <w:r>
        <w:t xml:space="preserve"> </w:t>
      </w:r>
      <w:r>
        <w:t>표시한다</w:t>
      </w:r>
      <w:r>
        <w:t xml:space="preserve">. </w:t>
      </w:r>
      <w:r>
        <w:t>예컨대</w:t>
      </w:r>
      <w:r>
        <w:t xml:space="preserve"> </w:t>
      </w:r>
      <w:r>
        <w:t>남은</w:t>
      </w:r>
      <w:r>
        <w:t xml:space="preserve"> </w:t>
      </w:r>
      <w:r>
        <w:t>이수학점</w:t>
      </w:r>
      <w:r>
        <w:t xml:space="preserve">, </w:t>
      </w:r>
      <w:r>
        <w:t>남은</w:t>
      </w:r>
      <w:r>
        <w:t xml:space="preserve"> </w:t>
      </w:r>
      <w:r>
        <w:t>공학</w:t>
      </w:r>
      <w:r>
        <w:t xml:space="preserve"> </w:t>
      </w:r>
      <w:r>
        <w:t>소양</w:t>
      </w:r>
      <w:r>
        <w:t xml:space="preserve">, </w:t>
      </w:r>
      <w:r>
        <w:t>남은</w:t>
      </w:r>
      <w:r>
        <w:t xml:space="preserve"> </w:t>
      </w:r>
      <w:r>
        <w:t>설계학점</w:t>
      </w:r>
      <w:r>
        <w:t xml:space="preserve"> </w:t>
      </w:r>
      <w:r>
        <w:t>등이다</w:t>
      </w:r>
      <w:r>
        <w:t>.</w:t>
      </w:r>
    </w:p>
    <w:p w14:paraId="233ABFE4" w14:textId="77777777" w:rsidR="003B1778" w:rsidRDefault="00000000">
      <w:pPr>
        <w:numPr>
          <w:ilvl w:val="0"/>
          <w:numId w:val="13"/>
        </w:numPr>
      </w:pPr>
      <w:r>
        <w:t>위</w:t>
      </w:r>
      <w:r>
        <w:t xml:space="preserve"> 1</w:t>
      </w:r>
      <w:r>
        <w:t>차</w:t>
      </w:r>
      <w:r>
        <w:t xml:space="preserve"> </w:t>
      </w:r>
      <w:r>
        <w:t>범위에서</w:t>
      </w:r>
      <w:r>
        <w:t xml:space="preserve"> </w:t>
      </w:r>
      <w:r>
        <w:t>구현한</w:t>
      </w:r>
      <w:r>
        <w:t xml:space="preserve"> </w:t>
      </w:r>
      <w:r>
        <w:t>기능을</w:t>
      </w:r>
      <w:r>
        <w:t xml:space="preserve"> </w:t>
      </w:r>
      <w:r>
        <w:t>바탕으로</w:t>
      </w:r>
      <w:r>
        <w:t xml:space="preserve"> </w:t>
      </w:r>
      <w:r>
        <w:t>선</w:t>
      </w:r>
      <w:r>
        <w:t>/</w:t>
      </w:r>
      <w:r>
        <w:t>후수</w:t>
      </w:r>
      <w:r>
        <w:t xml:space="preserve"> </w:t>
      </w:r>
      <w:r>
        <w:t>과목을</w:t>
      </w:r>
      <w:r>
        <w:t xml:space="preserve"> </w:t>
      </w:r>
      <w:r>
        <w:t>고려하여</w:t>
      </w:r>
      <w:r>
        <w:t xml:space="preserve"> </w:t>
      </w:r>
      <w:r>
        <w:t>다음</w:t>
      </w:r>
      <w:r>
        <w:t xml:space="preserve"> </w:t>
      </w:r>
      <w:r>
        <w:t>학기에</w:t>
      </w:r>
      <w:r>
        <w:t xml:space="preserve"> </w:t>
      </w:r>
      <w:r>
        <w:t>수강할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과목을</w:t>
      </w:r>
      <w:r>
        <w:t xml:space="preserve"> </w:t>
      </w:r>
      <w:r>
        <w:t>표시하고</w:t>
      </w:r>
      <w:r>
        <w:t xml:space="preserve">, </w:t>
      </w:r>
      <w:r>
        <w:t>그중</w:t>
      </w:r>
      <w:r>
        <w:t xml:space="preserve"> </w:t>
      </w:r>
      <w:r>
        <w:t>졸업을</w:t>
      </w:r>
      <w:r>
        <w:t xml:space="preserve"> </w:t>
      </w:r>
      <w:r>
        <w:t>위해</w:t>
      </w:r>
      <w:r>
        <w:t xml:space="preserve"> </w:t>
      </w:r>
      <w:r>
        <w:t>해당</w:t>
      </w:r>
      <w:r>
        <w:t xml:space="preserve"> </w:t>
      </w:r>
      <w:r>
        <w:t>학기에</w:t>
      </w:r>
      <w:r>
        <w:t xml:space="preserve"> </w:t>
      </w:r>
      <w:r>
        <w:t>수강하면</w:t>
      </w:r>
      <w:r>
        <w:t xml:space="preserve"> </w:t>
      </w:r>
      <w:r>
        <w:t>좋은</w:t>
      </w:r>
      <w:r>
        <w:t xml:space="preserve"> </w:t>
      </w:r>
      <w:r>
        <w:t>과목을</w:t>
      </w:r>
      <w:r>
        <w:t xml:space="preserve"> </w:t>
      </w:r>
      <w:r>
        <w:t>강조하여</w:t>
      </w:r>
      <w:r>
        <w:t xml:space="preserve"> </w:t>
      </w:r>
      <w:r>
        <w:t>표시한다</w:t>
      </w:r>
      <w:r>
        <w:t>.</w:t>
      </w:r>
    </w:p>
    <w:p w14:paraId="1FE054CA" w14:textId="77777777" w:rsidR="003B1778" w:rsidRDefault="00000000">
      <w:pPr>
        <w:numPr>
          <w:ilvl w:val="0"/>
          <w:numId w:val="13"/>
        </w:numPr>
      </w:pPr>
      <w:r>
        <w:t>현재</w:t>
      </w:r>
      <w:r>
        <w:t xml:space="preserve"> </w:t>
      </w:r>
      <w:r>
        <w:t>학기로부터</w:t>
      </w:r>
      <w:r>
        <w:t xml:space="preserve"> </w:t>
      </w:r>
      <w:r>
        <w:t>졸업학기까지의</w:t>
      </w:r>
      <w:r>
        <w:t xml:space="preserve"> </w:t>
      </w:r>
      <w:r>
        <w:t>시간표를</w:t>
      </w:r>
      <w:r>
        <w:t xml:space="preserve"> </w:t>
      </w:r>
      <w:r>
        <w:t>설계할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유틸리티를</w:t>
      </w:r>
      <w:r>
        <w:t xml:space="preserve"> </w:t>
      </w:r>
      <w:r>
        <w:t>제공한다</w:t>
      </w:r>
      <w:r>
        <w:t>.</w:t>
      </w:r>
    </w:p>
    <w:p w14:paraId="7C217D61" w14:textId="77777777" w:rsidR="003B1778" w:rsidRDefault="003B1778">
      <w:pPr>
        <w:rPr>
          <w:color w:val="FF0000"/>
        </w:rPr>
      </w:pPr>
    </w:p>
    <w:p w14:paraId="2BD3F4B1" w14:textId="77777777" w:rsidR="003B1778" w:rsidRDefault="00000000">
      <w:pPr>
        <w:pStyle w:val="Heading2"/>
        <w:numPr>
          <w:ilvl w:val="1"/>
          <w:numId w:val="1"/>
        </w:numPr>
      </w:pPr>
      <w:bookmarkStart w:id="5" w:name="_heading=h.2et92p0" w:colFirst="0" w:colLast="0"/>
      <w:bookmarkEnd w:id="5"/>
      <w:r>
        <w:t xml:space="preserve"> </w:t>
      </w:r>
      <w:r>
        <w:t>요구기능</w:t>
      </w:r>
      <w:r>
        <w:t xml:space="preserve"> </w:t>
      </w:r>
      <w:r>
        <w:t>추출</w:t>
      </w:r>
      <w:r>
        <w:t xml:space="preserve"> </w:t>
      </w:r>
      <w:r>
        <w:t>방법</w:t>
      </w:r>
      <w:r>
        <w:t xml:space="preserve"> (Methods)</w:t>
      </w:r>
    </w:p>
    <w:p w14:paraId="7D5EE6EA" w14:textId="77777777" w:rsidR="003B1778" w:rsidRDefault="003B1778">
      <w:pPr>
        <w:rPr>
          <w:color w:val="FF0000"/>
        </w:rPr>
      </w:pPr>
    </w:p>
    <w:p w14:paraId="3CCD9D30" w14:textId="77777777" w:rsidR="003B1778" w:rsidRDefault="00000000">
      <w:pPr>
        <w:numPr>
          <w:ilvl w:val="0"/>
          <w:numId w:val="5"/>
        </w:numPr>
      </w:pPr>
      <w:r>
        <w:t>유저</w:t>
      </w:r>
      <w:r>
        <w:t xml:space="preserve"> </w:t>
      </w:r>
      <w:r>
        <w:t>인터뷰를</w:t>
      </w:r>
      <w:r>
        <w:t xml:space="preserve"> </w:t>
      </w:r>
      <w:r>
        <w:t>통한</w:t>
      </w:r>
      <w:r>
        <w:t xml:space="preserve"> </w:t>
      </w:r>
      <w:r>
        <w:t>정성적</w:t>
      </w:r>
      <w:r>
        <w:t xml:space="preserve"> </w:t>
      </w:r>
      <w:r>
        <w:t>조사</w:t>
      </w:r>
      <w:r>
        <w:t xml:space="preserve"> (</w:t>
      </w:r>
      <w:r>
        <w:t>팀원</w:t>
      </w:r>
      <w:r>
        <w:t xml:space="preserve"> 6</w:t>
      </w:r>
      <w:r>
        <w:t>명</w:t>
      </w:r>
      <w:r>
        <w:t xml:space="preserve"> </w:t>
      </w:r>
      <w:r>
        <w:t>외</w:t>
      </w:r>
      <w:r>
        <w:t xml:space="preserve"> 3</w:t>
      </w:r>
      <w:r>
        <w:t>명</w:t>
      </w:r>
      <w:r>
        <w:t>)</w:t>
      </w:r>
    </w:p>
    <w:p w14:paraId="37140FC8" w14:textId="77777777" w:rsidR="003B1778" w:rsidRDefault="003B1778">
      <w:pPr>
        <w:rPr>
          <w:color w:val="FF0000"/>
        </w:rPr>
      </w:pPr>
    </w:p>
    <w:p w14:paraId="17AE413A" w14:textId="77777777" w:rsidR="003B1778" w:rsidRDefault="00000000">
      <w:pPr>
        <w:pStyle w:val="Heading2"/>
        <w:numPr>
          <w:ilvl w:val="1"/>
          <w:numId w:val="1"/>
        </w:numPr>
      </w:pPr>
      <w:bookmarkStart w:id="6" w:name="_heading=h.tyjcwt" w:colFirst="0" w:colLast="0"/>
      <w:bookmarkEnd w:id="6"/>
      <w:r>
        <w:t>정의</w:t>
      </w:r>
      <w:r>
        <w:t xml:space="preserve"> </w:t>
      </w:r>
      <w:r>
        <w:t>및</w:t>
      </w:r>
      <w:r>
        <w:t xml:space="preserve"> </w:t>
      </w:r>
      <w:r>
        <w:t>약어</w:t>
      </w:r>
    </w:p>
    <w:p w14:paraId="1309122F" w14:textId="77777777" w:rsidR="003B1778" w:rsidRDefault="003B1778">
      <w:pPr>
        <w:ind w:left="720"/>
        <w:rPr>
          <w:color w:val="FF0000"/>
        </w:rPr>
      </w:pPr>
    </w:p>
    <w:p w14:paraId="5E0B4CD2" w14:textId="77777777" w:rsidR="003B1778" w:rsidRDefault="00000000">
      <w:pPr>
        <w:numPr>
          <w:ilvl w:val="0"/>
          <w:numId w:val="2"/>
        </w:numPr>
      </w:pPr>
      <w:r>
        <w:t>유저</w:t>
      </w:r>
      <w:r>
        <w:t xml:space="preserve">: </w:t>
      </w:r>
      <w:r>
        <w:t>서울시립대의</w:t>
      </w:r>
      <w:r>
        <w:t xml:space="preserve"> </w:t>
      </w:r>
      <w:r>
        <w:t>학생으로</w:t>
      </w:r>
      <w:r>
        <w:t xml:space="preserve"> </w:t>
      </w:r>
      <w:r>
        <w:t>본</w:t>
      </w:r>
      <w:r>
        <w:t xml:space="preserve"> </w:t>
      </w:r>
      <w:r>
        <w:t>서비스를</w:t>
      </w:r>
      <w:r>
        <w:t xml:space="preserve"> </w:t>
      </w:r>
      <w:r>
        <w:t>이용하여</w:t>
      </w:r>
      <w:r>
        <w:t xml:space="preserve"> </w:t>
      </w:r>
      <w:r>
        <w:t>졸업</w:t>
      </w:r>
      <w:r>
        <w:t xml:space="preserve"> </w:t>
      </w:r>
      <w:r>
        <w:t>요건</w:t>
      </w:r>
      <w:r>
        <w:t xml:space="preserve"> </w:t>
      </w:r>
      <w:r>
        <w:t>확인</w:t>
      </w:r>
      <w:r>
        <w:t xml:space="preserve"> </w:t>
      </w:r>
      <w:r>
        <w:t>등의</w:t>
      </w:r>
      <w:r>
        <w:t xml:space="preserve"> </w:t>
      </w:r>
      <w:r>
        <w:t>기능을</w:t>
      </w:r>
      <w:r>
        <w:t xml:space="preserve"> </w:t>
      </w:r>
      <w:r>
        <w:t>이용하는</w:t>
      </w:r>
      <w:r>
        <w:t xml:space="preserve"> </w:t>
      </w:r>
      <w:r>
        <w:t>자</w:t>
      </w:r>
    </w:p>
    <w:p w14:paraId="728EF385" w14:textId="77777777" w:rsidR="003B1778" w:rsidRDefault="00000000">
      <w:pPr>
        <w:numPr>
          <w:ilvl w:val="0"/>
          <w:numId w:val="2"/>
        </w:numPr>
      </w:pPr>
      <w:r>
        <w:t>강좌</w:t>
      </w:r>
      <w:r>
        <w:t xml:space="preserve">: </w:t>
      </w:r>
      <w:r>
        <w:t>개설되는</w:t>
      </w:r>
      <w:r>
        <w:t xml:space="preserve"> </w:t>
      </w:r>
      <w:r>
        <w:t>강좌</w:t>
      </w:r>
      <w:r>
        <w:t>(=</w:t>
      </w:r>
      <w:r>
        <w:t>과목</w:t>
      </w:r>
      <w:r>
        <w:t xml:space="preserve">). </w:t>
      </w:r>
      <w:r>
        <w:t>특정</w:t>
      </w:r>
      <w:r>
        <w:t xml:space="preserve"> </w:t>
      </w:r>
      <w:r>
        <w:t>연도</w:t>
      </w:r>
      <w:r>
        <w:t>/</w:t>
      </w:r>
      <w:r>
        <w:t>학기에</w:t>
      </w:r>
      <w:r>
        <w:t xml:space="preserve"> </w:t>
      </w:r>
      <w:r>
        <w:t>무관하게</w:t>
      </w:r>
      <w:r>
        <w:t xml:space="preserve"> </w:t>
      </w:r>
      <w:r>
        <w:t>강좌의</w:t>
      </w:r>
      <w:r>
        <w:t xml:space="preserve"> </w:t>
      </w:r>
      <w:r>
        <w:t>종류만을</w:t>
      </w:r>
      <w:r>
        <w:t xml:space="preserve"> </w:t>
      </w:r>
      <w:r>
        <w:t>고려한다</w:t>
      </w:r>
      <w:r>
        <w:t>.</w:t>
      </w:r>
    </w:p>
    <w:p w14:paraId="71213059" w14:textId="77777777" w:rsidR="003B1778" w:rsidRDefault="00000000">
      <w:pPr>
        <w:numPr>
          <w:ilvl w:val="0"/>
          <w:numId w:val="2"/>
        </w:numPr>
      </w:pPr>
      <w:r>
        <w:t>수강</w:t>
      </w:r>
      <w:r>
        <w:t xml:space="preserve">: </w:t>
      </w:r>
      <w:r>
        <w:t>유저와</w:t>
      </w:r>
      <w:r>
        <w:t xml:space="preserve"> </w:t>
      </w:r>
      <w:r>
        <w:t>강좌의</w:t>
      </w:r>
      <w:r>
        <w:t xml:space="preserve"> </w:t>
      </w:r>
      <w:r>
        <w:t>연관</w:t>
      </w:r>
      <w:r>
        <w:t>(relation)</w:t>
      </w:r>
    </w:p>
    <w:p w14:paraId="2148AA10" w14:textId="77777777" w:rsidR="003B1778" w:rsidRDefault="00000000">
      <w:pPr>
        <w:numPr>
          <w:ilvl w:val="0"/>
          <w:numId w:val="2"/>
        </w:numPr>
      </w:pPr>
      <w:r>
        <w:t>학과정보</w:t>
      </w:r>
      <w:r>
        <w:t xml:space="preserve">: </w:t>
      </w:r>
      <w:r>
        <w:t>유저와</w:t>
      </w:r>
      <w:r>
        <w:t xml:space="preserve"> </w:t>
      </w:r>
      <w:r>
        <w:t>유저가</w:t>
      </w:r>
      <w:r>
        <w:t xml:space="preserve"> </w:t>
      </w:r>
      <w:r>
        <w:t>소속된</w:t>
      </w:r>
      <w:r>
        <w:t xml:space="preserve"> </w:t>
      </w:r>
      <w:r>
        <w:t>학과의</w:t>
      </w:r>
      <w:r>
        <w:t xml:space="preserve"> </w:t>
      </w:r>
      <w:r>
        <w:t>연관</w:t>
      </w:r>
      <w:r>
        <w:t xml:space="preserve"> (</w:t>
      </w:r>
      <w:r>
        <w:t>복수전공을</w:t>
      </w:r>
      <w:r>
        <w:t xml:space="preserve"> </w:t>
      </w:r>
      <w:r>
        <w:t>고려</w:t>
      </w:r>
      <w:r>
        <w:t>)</w:t>
      </w:r>
    </w:p>
    <w:p w14:paraId="7BB0F8A8" w14:textId="77777777" w:rsidR="003B1778" w:rsidRDefault="00000000">
      <w:pPr>
        <w:numPr>
          <w:ilvl w:val="0"/>
          <w:numId w:val="2"/>
        </w:numPr>
      </w:pPr>
      <w:r>
        <w:t>시스템</w:t>
      </w:r>
      <w:r>
        <w:t xml:space="preserve">: </w:t>
      </w:r>
      <w:r>
        <w:t>서비스를</w:t>
      </w:r>
      <w:r>
        <w:t xml:space="preserve"> </w:t>
      </w:r>
      <w:r>
        <w:t>제공하는</w:t>
      </w:r>
      <w:r>
        <w:t xml:space="preserve">, </w:t>
      </w:r>
      <w:r>
        <w:t>본</w:t>
      </w:r>
      <w:r>
        <w:t xml:space="preserve"> </w:t>
      </w:r>
      <w:r>
        <w:t>프로젝트의</w:t>
      </w:r>
      <w:r>
        <w:t xml:space="preserve"> </w:t>
      </w:r>
      <w:r>
        <w:t>개발</w:t>
      </w:r>
      <w:r>
        <w:t xml:space="preserve"> </w:t>
      </w:r>
      <w:r>
        <w:t>대상이</w:t>
      </w:r>
      <w:r>
        <w:t xml:space="preserve"> </w:t>
      </w:r>
      <w:r>
        <w:t>되는</w:t>
      </w:r>
      <w:r>
        <w:t xml:space="preserve"> </w:t>
      </w:r>
      <w:r>
        <w:t>소프트웨어</w:t>
      </w:r>
    </w:p>
    <w:p w14:paraId="4F4044DC" w14:textId="77777777" w:rsidR="003B1778" w:rsidRDefault="00000000">
      <w:pPr>
        <w:numPr>
          <w:ilvl w:val="0"/>
          <w:numId w:val="2"/>
        </w:numPr>
      </w:pPr>
      <w:proofErr w:type="spellStart"/>
      <w:r>
        <w:t>이루넷</w:t>
      </w:r>
      <w:proofErr w:type="spellEnd"/>
      <w:r>
        <w:t xml:space="preserve">: </w:t>
      </w:r>
      <w:r>
        <w:t>정보의</w:t>
      </w:r>
      <w:r>
        <w:t xml:space="preserve"> </w:t>
      </w:r>
      <w:r>
        <w:t>소스가</w:t>
      </w:r>
      <w:r>
        <w:t xml:space="preserve"> </w:t>
      </w:r>
      <w:r>
        <w:t>되는</w:t>
      </w:r>
      <w:r>
        <w:t xml:space="preserve"> </w:t>
      </w:r>
      <w:r>
        <w:t>서울시립대학교</w:t>
      </w:r>
      <w:r>
        <w:t xml:space="preserve"> </w:t>
      </w:r>
      <w:r>
        <w:t>학사정보시스템</w:t>
      </w:r>
    </w:p>
    <w:p w14:paraId="6F9E8143" w14:textId="77777777" w:rsidR="003B1778" w:rsidRDefault="00000000">
      <w:pPr>
        <w:pStyle w:val="Heading1"/>
        <w:numPr>
          <w:ilvl w:val="0"/>
          <w:numId w:val="1"/>
        </w:numPr>
      </w:pPr>
      <w:bookmarkStart w:id="7" w:name="_heading=h.3dy6vkm" w:colFirst="0" w:colLast="0"/>
      <w:bookmarkEnd w:id="7"/>
      <w:commentRangeStart w:id="8"/>
      <w:r>
        <w:t>제약사항</w:t>
      </w:r>
      <w:r>
        <w:t xml:space="preserve"> (Constraints)</w:t>
      </w:r>
      <w:commentRangeEnd w:id="8"/>
      <w:r w:rsidR="00106C52">
        <w:rPr>
          <w:rStyle w:val="CommentReference"/>
          <w:rFonts w:ascii="Batang" w:eastAsia="Malgun Gothic" w:hAnsi="Times New Roman" w:cs="Times New Roman"/>
          <w:color w:val="auto"/>
        </w:rPr>
        <w:commentReference w:id="8"/>
      </w:r>
    </w:p>
    <w:p w14:paraId="2ED1E346" w14:textId="77777777" w:rsidR="003B1778" w:rsidRDefault="003B1778"/>
    <w:p w14:paraId="4508B8B0" w14:textId="77777777" w:rsidR="003B1778" w:rsidRDefault="00000000" w:rsidP="00E304FA">
      <w:pPr>
        <w:numPr>
          <w:ilvl w:val="0"/>
          <w:numId w:val="9"/>
        </w:numPr>
        <w:jc w:val="left"/>
      </w:pPr>
      <w:r>
        <w:lastRenderedPageBreak/>
        <w:t>기술적</w:t>
      </w:r>
      <w:r>
        <w:t xml:space="preserve"> </w:t>
      </w:r>
      <w:r>
        <w:t>제약</w:t>
      </w:r>
      <w:r>
        <w:t xml:space="preserve"> </w:t>
      </w:r>
      <w:r>
        <w:t>사항</w:t>
      </w:r>
      <w:r>
        <w:br/>
        <w:t xml:space="preserve">- </w:t>
      </w:r>
      <w:r>
        <w:t>소프트웨어는</w:t>
      </w:r>
      <w:r>
        <w:t xml:space="preserve"> Windows, Linux, Mac </w:t>
      </w:r>
      <w:r>
        <w:t>운영체제에서</w:t>
      </w:r>
      <w:r>
        <w:t xml:space="preserve"> </w:t>
      </w:r>
      <w:r>
        <w:t>모두</w:t>
      </w:r>
      <w:r>
        <w:t xml:space="preserve"> </w:t>
      </w:r>
      <w:r>
        <w:t>실행</w:t>
      </w:r>
      <w:r>
        <w:t xml:space="preserve"> </w:t>
      </w:r>
      <w:r>
        <w:t>가능해야</w:t>
      </w:r>
      <w:r>
        <w:t xml:space="preserve"> </w:t>
      </w:r>
      <w:r>
        <w:t>한다</w:t>
      </w:r>
      <w:r>
        <w:t>.</w:t>
      </w:r>
      <w:r>
        <w:br/>
        <w:t xml:space="preserve">- - </w:t>
      </w:r>
      <w:r>
        <w:t>개발</w:t>
      </w:r>
      <w:r>
        <w:t xml:space="preserve"> </w:t>
      </w:r>
      <w:r>
        <w:t>환경은</w:t>
      </w:r>
      <w:r>
        <w:t xml:space="preserve"> </w:t>
      </w:r>
      <w:proofErr w:type="spellStart"/>
      <w:r>
        <w:t>VSCode</w:t>
      </w:r>
      <w:proofErr w:type="spellEnd"/>
      <w:r>
        <w:t xml:space="preserve"> </w:t>
      </w:r>
      <w:proofErr w:type="spellStart"/>
      <w:r>
        <w:t>DevContainer</w:t>
      </w:r>
      <w:proofErr w:type="spellEnd"/>
      <w:r>
        <w:t>로</w:t>
      </w:r>
      <w:r>
        <w:t xml:space="preserve"> </w:t>
      </w:r>
      <w:r>
        <w:t>통일하여</w:t>
      </w:r>
      <w:r>
        <w:t xml:space="preserve"> </w:t>
      </w:r>
      <w:r>
        <w:t>모두</w:t>
      </w:r>
      <w:r>
        <w:t xml:space="preserve"> </w:t>
      </w:r>
      <w:r>
        <w:t>같은</w:t>
      </w:r>
      <w:r>
        <w:t xml:space="preserve"> </w:t>
      </w:r>
      <w:r>
        <w:t>환경에서</w:t>
      </w:r>
      <w:r>
        <w:t xml:space="preserve"> </w:t>
      </w:r>
      <w:r>
        <w:t>작업</w:t>
      </w:r>
      <w:r>
        <w:t xml:space="preserve"> </w:t>
      </w:r>
      <w:r>
        <w:t>가능해야</w:t>
      </w:r>
      <w:r>
        <w:t xml:space="preserve"> </w:t>
      </w:r>
      <w:r>
        <w:t>한다</w:t>
      </w:r>
      <w:r>
        <w:t>.</w:t>
      </w:r>
      <w:r>
        <w:br/>
        <w:t xml:space="preserve">- </w:t>
      </w:r>
      <w:proofErr w:type="spellStart"/>
      <w:r>
        <w:t>프론트엔드</w:t>
      </w:r>
      <w:proofErr w:type="spellEnd"/>
      <w:r>
        <w:t xml:space="preserve"> </w:t>
      </w:r>
      <w:r>
        <w:t>개발은</w:t>
      </w:r>
      <w:r>
        <w:t xml:space="preserve"> React.js</w:t>
      </w:r>
      <w:proofErr w:type="spellStart"/>
      <w:r>
        <w:t>에</w:t>
      </w:r>
      <w:proofErr w:type="spellEnd"/>
      <w:r>
        <w:t xml:space="preserve"> Typescript</w:t>
      </w:r>
      <w:proofErr w:type="spellStart"/>
      <w:r>
        <w:t>를</w:t>
      </w:r>
      <w:proofErr w:type="spellEnd"/>
      <w:r>
        <w:t xml:space="preserve"> </w:t>
      </w:r>
      <w:r>
        <w:t>사용한다</w:t>
      </w:r>
      <w:r>
        <w:t>.</w:t>
      </w:r>
      <w:r>
        <w:br/>
        <w:t xml:space="preserve">- </w:t>
      </w:r>
      <w:proofErr w:type="spellStart"/>
      <w:r>
        <w:t>백엔드</w:t>
      </w:r>
      <w:proofErr w:type="spellEnd"/>
      <w:r>
        <w:t xml:space="preserve"> </w:t>
      </w:r>
      <w:r>
        <w:t>개발은</w:t>
      </w:r>
      <w:r>
        <w:t xml:space="preserve"> Spring</w:t>
      </w:r>
      <w:r>
        <w:t>프레임워크를</w:t>
      </w:r>
      <w:r>
        <w:t xml:space="preserve"> </w:t>
      </w:r>
      <w:r>
        <w:t>사용한다</w:t>
      </w:r>
      <w:r>
        <w:t>.</w:t>
      </w:r>
    </w:p>
    <w:p w14:paraId="7AA223FB" w14:textId="77777777" w:rsidR="003B1778" w:rsidRDefault="003B1778" w:rsidP="00E304FA">
      <w:pPr>
        <w:jc w:val="left"/>
      </w:pPr>
    </w:p>
    <w:p w14:paraId="394B518A" w14:textId="77777777" w:rsidR="003B1778" w:rsidRDefault="00000000" w:rsidP="00E304FA">
      <w:pPr>
        <w:numPr>
          <w:ilvl w:val="0"/>
          <w:numId w:val="9"/>
        </w:numPr>
        <w:jc w:val="left"/>
      </w:pPr>
      <w:r>
        <w:t>환경적</w:t>
      </w:r>
      <w:r>
        <w:t xml:space="preserve"> </w:t>
      </w:r>
      <w:r>
        <w:t>제약</w:t>
      </w:r>
      <w:r>
        <w:t xml:space="preserve"> </w:t>
      </w:r>
      <w:r>
        <w:t>사항</w:t>
      </w:r>
      <w:r>
        <w:br/>
        <w:t xml:space="preserve">- </w:t>
      </w:r>
      <w:r>
        <w:t>개발된</w:t>
      </w:r>
      <w:r>
        <w:t xml:space="preserve"> </w:t>
      </w:r>
      <w:r>
        <w:t>소프트웨어는</w:t>
      </w:r>
      <w:r>
        <w:t xml:space="preserve"> Kubernetes</w:t>
      </w:r>
      <w:r>
        <w:t>와</w:t>
      </w:r>
      <w:r>
        <w:t xml:space="preserve">  </w:t>
      </w:r>
      <w:proofErr w:type="spellStart"/>
      <w:r>
        <w:t>OnPromise</w:t>
      </w:r>
      <w:proofErr w:type="spellEnd"/>
      <w:r>
        <w:t xml:space="preserve"> Server</w:t>
      </w:r>
      <w:r>
        <w:t>에서</w:t>
      </w:r>
      <w:r>
        <w:t xml:space="preserve"> </w:t>
      </w:r>
      <w:r>
        <w:t>배포된다</w:t>
      </w:r>
      <w:r>
        <w:t>.</w:t>
      </w:r>
      <w:r>
        <w:br/>
        <w:t xml:space="preserve">- </w:t>
      </w:r>
      <w:r>
        <w:t>코드의</w:t>
      </w:r>
      <w:r>
        <w:t xml:space="preserve"> </w:t>
      </w:r>
      <w:r>
        <w:t>버전</w:t>
      </w:r>
      <w:r>
        <w:t xml:space="preserve"> </w:t>
      </w:r>
      <w:r>
        <w:t>관리는</w:t>
      </w:r>
      <w:r>
        <w:t xml:space="preserve"> Git</w:t>
      </w:r>
      <w:r>
        <w:t>과</w:t>
      </w:r>
      <w:r>
        <w:t xml:space="preserve"> </w:t>
      </w:r>
      <w:r>
        <w:t>연동된다</w:t>
      </w:r>
      <w:r>
        <w:t>.</w:t>
      </w:r>
      <w:r>
        <w:br/>
      </w:r>
    </w:p>
    <w:p w14:paraId="1983F0A1" w14:textId="77777777" w:rsidR="003B1778" w:rsidRDefault="00000000" w:rsidP="00E304FA">
      <w:pPr>
        <w:numPr>
          <w:ilvl w:val="0"/>
          <w:numId w:val="9"/>
        </w:numPr>
        <w:jc w:val="left"/>
      </w:pPr>
      <w:r>
        <w:t>정책적</w:t>
      </w:r>
      <w:r>
        <w:t xml:space="preserve"> </w:t>
      </w:r>
      <w:r>
        <w:t>제약사항</w:t>
      </w:r>
      <w:r>
        <w:br/>
        <w:t xml:space="preserve">- </w:t>
      </w:r>
      <w:proofErr w:type="spellStart"/>
      <w:r>
        <w:t>이루넷</w:t>
      </w:r>
      <w:proofErr w:type="spellEnd"/>
      <w:r>
        <w:t xml:space="preserve"> </w:t>
      </w:r>
      <w:r>
        <w:t>시스템을</w:t>
      </w:r>
      <w:r>
        <w:t xml:space="preserve"> </w:t>
      </w:r>
      <w:r>
        <w:t>이용하기</w:t>
      </w:r>
      <w:r>
        <w:t xml:space="preserve"> </w:t>
      </w:r>
      <w:r>
        <w:t>때문에</w:t>
      </w:r>
      <w:r>
        <w:t xml:space="preserve"> </w:t>
      </w:r>
      <w:r>
        <w:t>유저가</w:t>
      </w:r>
      <w:r>
        <w:t xml:space="preserve"> </w:t>
      </w:r>
      <w:r>
        <w:t>사용하고</w:t>
      </w:r>
      <w:r>
        <w:t xml:space="preserve"> </w:t>
      </w:r>
      <w:r>
        <w:t>있는</w:t>
      </w:r>
      <w:r>
        <w:t xml:space="preserve"> </w:t>
      </w:r>
      <w:r>
        <w:t>도중에는</w:t>
      </w:r>
      <w:r>
        <w:t xml:space="preserve"> </w:t>
      </w:r>
      <w:r>
        <w:t>데이터를</w:t>
      </w:r>
      <w:r>
        <w:t xml:space="preserve"> </w:t>
      </w:r>
      <w:r>
        <w:t>가지고</w:t>
      </w:r>
      <w:r>
        <w:t xml:space="preserve"> </w:t>
      </w:r>
      <w:r>
        <w:t>올</w:t>
      </w:r>
      <w:r>
        <w:t xml:space="preserve"> </w:t>
      </w:r>
      <w:r>
        <w:t>수</w:t>
      </w:r>
      <w:r>
        <w:t xml:space="preserve"> </w:t>
      </w:r>
      <w:r>
        <w:t>없다</w:t>
      </w:r>
      <w:r>
        <w:t>.</w:t>
      </w:r>
      <w:r>
        <w:br/>
      </w:r>
    </w:p>
    <w:p w14:paraId="75B30DA0" w14:textId="77777777" w:rsidR="003B1778" w:rsidRDefault="00000000" w:rsidP="00E304FA">
      <w:pPr>
        <w:numPr>
          <w:ilvl w:val="0"/>
          <w:numId w:val="9"/>
        </w:numPr>
        <w:jc w:val="left"/>
      </w:pPr>
      <w:r>
        <w:t>신뢰성</w:t>
      </w:r>
      <w:r>
        <w:t xml:space="preserve"> </w:t>
      </w:r>
      <w:r>
        <w:t>요구사항</w:t>
      </w:r>
      <w:r>
        <w:br/>
        <w:t xml:space="preserve">- </w:t>
      </w:r>
      <w:r>
        <w:t>유저</w:t>
      </w:r>
      <w:r>
        <w:t xml:space="preserve"> </w:t>
      </w:r>
      <w:proofErr w:type="spellStart"/>
      <w:r>
        <w:t>이루넷</w:t>
      </w:r>
      <w:proofErr w:type="spellEnd"/>
      <w:r>
        <w:t xml:space="preserve"> ID/PW </w:t>
      </w:r>
      <w:r>
        <w:t>정보는</w:t>
      </w:r>
      <w:r>
        <w:t xml:space="preserve"> Database</w:t>
      </w:r>
      <w:proofErr w:type="spellStart"/>
      <w:r>
        <w:t>에</w:t>
      </w:r>
      <w:proofErr w:type="spellEnd"/>
      <w:r>
        <w:t xml:space="preserve"> </w:t>
      </w:r>
      <w:r>
        <w:t>저장되지</w:t>
      </w:r>
      <w:r>
        <w:t xml:space="preserve"> </w:t>
      </w:r>
      <w:r>
        <w:t>않아야</w:t>
      </w:r>
      <w:r>
        <w:t xml:space="preserve"> </w:t>
      </w:r>
      <w:r>
        <w:t>한다</w:t>
      </w:r>
      <w:r>
        <w:t>.</w:t>
      </w:r>
      <w:r>
        <w:br/>
        <w:t xml:space="preserve">- </w:t>
      </w:r>
      <w:r>
        <w:t>유저의</w:t>
      </w:r>
      <w:r>
        <w:t xml:space="preserve"> </w:t>
      </w:r>
      <w:r>
        <w:t>승인</w:t>
      </w:r>
      <w:r>
        <w:t xml:space="preserve"> </w:t>
      </w:r>
      <w:r>
        <w:t>없이</w:t>
      </w:r>
      <w:r>
        <w:t xml:space="preserve"> </w:t>
      </w:r>
      <w:r>
        <w:t>이루넷의</w:t>
      </w:r>
      <w:r>
        <w:t xml:space="preserve"> </w:t>
      </w:r>
      <w:r>
        <w:t>데이터에</w:t>
      </w:r>
      <w:r>
        <w:t xml:space="preserve"> </w:t>
      </w:r>
      <w:r>
        <w:t>접근하지</w:t>
      </w:r>
      <w:r>
        <w:t xml:space="preserve"> </w:t>
      </w:r>
      <w:r>
        <w:t>않아야</w:t>
      </w:r>
      <w:r>
        <w:t xml:space="preserve"> </w:t>
      </w:r>
      <w:r>
        <w:t>한다</w:t>
      </w:r>
      <w:r>
        <w:br/>
        <w:t xml:space="preserve">- </w:t>
      </w:r>
      <w:r>
        <w:t>모든</w:t>
      </w:r>
      <w:r>
        <w:t xml:space="preserve"> </w:t>
      </w:r>
      <w:r>
        <w:t>데이터</w:t>
      </w:r>
      <w:r>
        <w:t xml:space="preserve"> </w:t>
      </w:r>
      <w:r>
        <w:t>접근과</w:t>
      </w:r>
      <w:r>
        <w:t xml:space="preserve"> </w:t>
      </w:r>
      <w:r>
        <w:t>변경</w:t>
      </w:r>
      <w:r>
        <w:t xml:space="preserve"> </w:t>
      </w:r>
      <w:r>
        <w:t>작업은</w:t>
      </w:r>
      <w:r>
        <w:t xml:space="preserve"> </w:t>
      </w:r>
      <w:r>
        <w:t>기록돼야</w:t>
      </w:r>
      <w:r>
        <w:t xml:space="preserve"> </w:t>
      </w:r>
      <w:r>
        <w:t>한다</w:t>
      </w:r>
      <w:r>
        <w:t>.</w:t>
      </w:r>
    </w:p>
    <w:p w14:paraId="711EBBB7" w14:textId="77777777" w:rsidR="003B1778" w:rsidRDefault="003B1778" w:rsidP="00E304FA">
      <w:pPr>
        <w:jc w:val="left"/>
      </w:pPr>
    </w:p>
    <w:p w14:paraId="431460C7" w14:textId="77777777" w:rsidR="003B1778" w:rsidRDefault="00000000" w:rsidP="00E304FA">
      <w:pPr>
        <w:numPr>
          <w:ilvl w:val="0"/>
          <w:numId w:val="9"/>
        </w:numPr>
        <w:jc w:val="left"/>
      </w:pPr>
      <w:r>
        <w:t>비용적</w:t>
      </w:r>
      <w:r>
        <w:t xml:space="preserve"> </w:t>
      </w:r>
      <w:r>
        <w:t>제약사항</w:t>
      </w:r>
      <w:r>
        <w:br/>
        <w:t xml:space="preserve">- </w:t>
      </w:r>
      <w:proofErr w:type="spellStart"/>
      <w:r>
        <w:t>OnPromise</w:t>
      </w:r>
      <w:proofErr w:type="spellEnd"/>
      <w:r>
        <w:t xml:space="preserve"> Server</w:t>
      </w:r>
      <w:r>
        <w:t>는</w:t>
      </w:r>
      <w:r>
        <w:t xml:space="preserve"> </w:t>
      </w:r>
      <w:r>
        <w:t>비용적</w:t>
      </w:r>
      <w:r>
        <w:t xml:space="preserve"> </w:t>
      </w:r>
      <w:r>
        <w:t>한계로</w:t>
      </w:r>
      <w:r>
        <w:t xml:space="preserve"> </w:t>
      </w:r>
      <w:r>
        <w:t>인해</w:t>
      </w:r>
      <w:r>
        <w:t xml:space="preserve"> </w:t>
      </w:r>
      <w:r>
        <w:t>기존에</w:t>
      </w:r>
      <w:r>
        <w:t xml:space="preserve"> </w:t>
      </w:r>
      <w:r>
        <w:t>보유한</w:t>
      </w:r>
      <w:r>
        <w:t xml:space="preserve"> </w:t>
      </w:r>
      <w:r>
        <w:t>리소스를</w:t>
      </w:r>
      <w:r>
        <w:t xml:space="preserve"> </w:t>
      </w:r>
      <w:r>
        <w:t>최대한</w:t>
      </w:r>
      <w:r>
        <w:t xml:space="preserve"> </w:t>
      </w:r>
      <w:r>
        <w:t>활용한다</w:t>
      </w:r>
      <w:r>
        <w:t>.</w:t>
      </w:r>
      <w:r>
        <w:br/>
        <w:t xml:space="preserve">- </w:t>
      </w:r>
      <w:r>
        <w:t>신규</w:t>
      </w:r>
      <w:r>
        <w:t xml:space="preserve"> </w:t>
      </w:r>
      <w:r>
        <w:t>하드웨어</w:t>
      </w:r>
      <w:r>
        <w:t xml:space="preserve"> </w:t>
      </w:r>
      <w:r>
        <w:t>구매</w:t>
      </w:r>
      <w:r>
        <w:t xml:space="preserve"> </w:t>
      </w:r>
      <w:r>
        <w:t>없이</w:t>
      </w:r>
      <w:r>
        <w:t xml:space="preserve"> </w:t>
      </w:r>
      <w:r>
        <w:t>현재</w:t>
      </w:r>
      <w:r>
        <w:t xml:space="preserve"> </w:t>
      </w:r>
      <w:r>
        <w:t>사용</w:t>
      </w:r>
      <w:r>
        <w:t xml:space="preserve"> </w:t>
      </w:r>
      <w:r>
        <w:t>중인</w:t>
      </w:r>
      <w:r>
        <w:t xml:space="preserve"> </w:t>
      </w:r>
      <w:r>
        <w:t>서버</w:t>
      </w:r>
      <w:r>
        <w:t xml:space="preserve"> </w:t>
      </w:r>
      <w:r>
        <w:t>인프라를</w:t>
      </w:r>
      <w:r>
        <w:t xml:space="preserve"> </w:t>
      </w:r>
      <w:r>
        <w:t>활용한다</w:t>
      </w:r>
      <w:r>
        <w:t>.</w:t>
      </w:r>
      <w:r>
        <w:br/>
      </w:r>
    </w:p>
    <w:p w14:paraId="7FD19186" w14:textId="77777777" w:rsidR="003B1778" w:rsidRDefault="00000000" w:rsidP="00E304FA">
      <w:pPr>
        <w:numPr>
          <w:ilvl w:val="0"/>
          <w:numId w:val="9"/>
        </w:numPr>
        <w:jc w:val="left"/>
      </w:pPr>
      <w:r>
        <w:t>시간</w:t>
      </w:r>
      <w:r>
        <w:t xml:space="preserve"> </w:t>
      </w:r>
      <w:r>
        <w:t>제약사항</w:t>
      </w:r>
      <w:r>
        <w:br/>
        <w:t xml:space="preserve">- </w:t>
      </w:r>
      <w:r>
        <w:t>프로젝트는</w:t>
      </w:r>
      <w:r>
        <w:t xml:space="preserve"> </w:t>
      </w:r>
      <w:r>
        <w:t>이번</w:t>
      </w:r>
      <w:r>
        <w:t xml:space="preserve"> </w:t>
      </w:r>
      <w:r>
        <w:t>학기</w:t>
      </w:r>
      <w:r>
        <w:t xml:space="preserve"> </w:t>
      </w:r>
      <w:r>
        <w:t>이내에</w:t>
      </w:r>
      <w:r>
        <w:t xml:space="preserve"> </w:t>
      </w:r>
      <w:r>
        <w:t>완료되어야</w:t>
      </w:r>
      <w:r>
        <w:t xml:space="preserve"> </w:t>
      </w:r>
      <w:r>
        <w:t>한다</w:t>
      </w:r>
      <w:r>
        <w:t>.</w:t>
      </w:r>
    </w:p>
    <w:p w14:paraId="25C8BCB7" w14:textId="77777777" w:rsidR="003B1778" w:rsidRDefault="003B1778"/>
    <w:p w14:paraId="20FC75D9" w14:textId="77777777" w:rsidR="003B1778" w:rsidRDefault="00000000">
      <w:pPr>
        <w:pStyle w:val="Heading1"/>
        <w:numPr>
          <w:ilvl w:val="0"/>
          <w:numId w:val="1"/>
        </w:numPr>
      </w:pPr>
      <w:bookmarkStart w:id="9" w:name="_heading=h.1t3h5sf" w:colFirst="0" w:colLast="0"/>
      <w:bookmarkEnd w:id="9"/>
      <w:r>
        <w:t>사용자</w:t>
      </w:r>
      <w:r>
        <w:t xml:space="preserve"> </w:t>
      </w:r>
      <w:r>
        <w:t>분석</w:t>
      </w:r>
    </w:p>
    <w:p w14:paraId="1041D69C" w14:textId="77777777" w:rsidR="003B1778" w:rsidRPr="00E304FA" w:rsidRDefault="00000000" w:rsidP="00E304FA">
      <w:pPr>
        <w:pStyle w:val="Heading2"/>
        <w:rPr>
          <w:rFonts w:ascii="Gulim" w:eastAsia="Gulim" w:hAnsi="Gulim" w:cs="Gulim"/>
          <w:color w:val="FF0000"/>
          <w:sz w:val="22"/>
          <w:szCs w:val="22"/>
        </w:rPr>
      </w:pPr>
      <w:bookmarkStart w:id="10" w:name="_heading=h.4d34og8" w:colFirst="0" w:colLast="0"/>
      <w:bookmarkEnd w:id="10"/>
      <w:r>
        <w:t xml:space="preserve">3.1 </w:t>
      </w:r>
      <w:proofErr w:type="spellStart"/>
      <w:r>
        <w:t>액터</w:t>
      </w:r>
      <w:proofErr w:type="spellEnd"/>
      <w:r>
        <w:t xml:space="preserve"> </w:t>
      </w:r>
      <w:r>
        <w:t>정의</w:t>
      </w:r>
    </w:p>
    <w:tbl>
      <w:tblPr>
        <w:tblStyle w:val="a2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65"/>
        <w:gridCol w:w="1980"/>
        <w:gridCol w:w="6205"/>
      </w:tblGrid>
      <w:tr w:rsidR="003B1778" w14:paraId="30945279" w14:textId="77777777">
        <w:tc>
          <w:tcPr>
            <w:tcW w:w="1165" w:type="dxa"/>
            <w:shd w:val="clear" w:color="auto" w:fill="F2F2F2"/>
          </w:tcPr>
          <w:p w14:paraId="48D2CACE" w14:textId="77777777" w:rsidR="003B1778" w:rsidRDefault="00000000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  <w:proofErr w:type="spellStart"/>
            <w:r>
              <w:rPr>
                <w:rFonts w:ascii="Gulim" w:eastAsia="Gulim" w:hAnsi="Gulim" w:cs="Gulim"/>
                <w:sz w:val="22"/>
                <w:szCs w:val="22"/>
              </w:rPr>
              <w:t>액터</w:t>
            </w:r>
            <w:proofErr w:type="spellEnd"/>
            <w:r>
              <w:rPr>
                <w:rFonts w:ascii="Gulim" w:eastAsia="Gulim" w:hAnsi="Gulim" w:cs="Gulim"/>
                <w:sz w:val="22"/>
                <w:szCs w:val="22"/>
              </w:rPr>
              <w:t xml:space="preserve"> ID</w:t>
            </w:r>
          </w:p>
        </w:tc>
        <w:tc>
          <w:tcPr>
            <w:tcW w:w="1980" w:type="dxa"/>
            <w:shd w:val="clear" w:color="auto" w:fill="F2F2F2"/>
          </w:tcPr>
          <w:p w14:paraId="59BB1A26" w14:textId="77777777" w:rsidR="003B1778" w:rsidRDefault="00000000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  <w:proofErr w:type="spellStart"/>
            <w:r>
              <w:rPr>
                <w:rFonts w:ascii="Gulim" w:eastAsia="Gulim" w:hAnsi="Gulim" w:cs="Gulim"/>
                <w:sz w:val="22"/>
                <w:szCs w:val="22"/>
              </w:rPr>
              <w:t>액터</w:t>
            </w:r>
            <w:proofErr w:type="spellEnd"/>
            <w:r>
              <w:rPr>
                <w:rFonts w:ascii="Gulim" w:eastAsia="Gulim" w:hAnsi="Gulim" w:cs="Gulim"/>
                <w:sz w:val="22"/>
                <w:szCs w:val="22"/>
              </w:rPr>
              <w:t xml:space="preserve"> 명</w:t>
            </w:r>
          </w:p>
        </w:tc>
        <w:tc>
          <w:tcPr>
            <w:tcW w:w="6205" w:type="dxa"/>
            <w:shd w:val="clear" w:color="auto" w:fill="F2F2F2"/>
          </w:tcPr>
          <w:p w14:paraId="79E7116C" w14:textId="77777777" w:rsidR="003B1778" w:rsidRDefault="00000000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설명</w:t>
            </w:r>
          </w:p>
        </w:tc>
      </w:tr>
      <w:tr w:rsidR="003B1778" w14:paraId="7ED8B4DF" w14:textId="77777777">
        <w:tc>
          <w:tcPr>
            <w:tcW w:w="1165" w:type="dxa"/>
          </w:tcPr>
          <w:p w14:paraId="452CB7B6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AC001</w:t>
            </w:r>
          </w:p>
        </w:tc>
        <w:tc>
          <w:tcPr>
            <w:tcW w:w="1980" w:type="dxa"/>
          </w:tcPr>
          <w:p w14:paraId="5F908D18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유저</w:t>
            </w:r>
          </w:p>
        </w:tc>
        <w:tc>
          <w:tcPr>
            <w:tcW w:w="6205" w:type="dxa"/>
          </w:tcPr>
          <w:p w14:paraId="4781B29A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 xml:space="preserve">유저는 서비스를 사용하는 주체이며 대학행정 이루넷에 로그인 할 수 있는 서울시립대학교의 학부 재학생/휴학생이어야 한다. </w:t>
            </w:r>
          </w:p>
          <w:p w14:paraId="55AD9277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유저는 수강신청 및 졸업에 관련된 정보를 얻고, 수강신청 계획을 확인하기 위해 해당 시스템의 서비스를 제공받는다.</w:t>
            </w:r>
          </w:p>
        </w:tc>
      </w:tr>
      <w:tr w:rsidR="003B1778" w14:paraId="005E8051" w14:textId="77777777">
        <w:tc>
          <w:tcPr>
            <w:tcW w:w="1165" w:type="dxa"/>
          </w:tcPr>
          <w:p w14:paraId="5A9FC074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AC002</w:t>
            </w:r>
          </w:p>
        </w:tc>
        <w:tc>
          <w:tcPr>
            <w:tcW w:w="1980" w:type="dxa"/>
          </w:tcPr>
          <w:p w14:paraId="3DA6FC48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 xml:space="preserve">대학행정 </w:t>
            </w:r>
            <w:proofErr w:type="spellStart"/>
            <w:r>
              <w:rPr>
                <w:rFonts w:ascii="Gulim" w:eastAsia="Gulim" w:hAnsi="Gulim" w:cs="Gulim"/>
                <w:sz w:val="22"/>
                <w:szCs w:val="22"/>
              </w:rPr>
              <w:t>이루넷</w:t>
            </w:r>
            <w:proofErr w:type="spellEnd"/>
          </w:p>
        </w:tc>
        <w:tc>
          <w:tcPr>
            <w:tcW w:w="6205" w:type="dxa"/>
          </w:tcPr>
          <w:p w14:paraId="4A291D56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유저에 의존적인 정보, 학과, 강의 등의 정보를 제공한다. 해당 프로젝트는 대학행정 이루넷의 정보를 가공해서 유저에게 유용한 정보를 제공한다.</w:t>
            </w:r>
          </w:p>
          <w:p w14:paraId="26575B83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commentRangeStart w:id="11"/>
            <w:proofErr w:type="spellStart"/>
            <w:r>
              <w:rPr>
                <w:rFonts w:ascii="Gulim" w:eastAsia="Gulim" w:hAnsi="Gulim" w:cs="Gulim"/>
                <w:sz w:val="22"/>
                <w:szCs w:val="22"/>
              </w:rPr>
              <w:t>크롤링을</w:t>
            </w:r>
            <w:proofErr w:type="spellEnd"/>
            <w:r>
              <w:rPr>
                <w:rFonts w:ascii="Gulim" w:eastAsia="Gulim" w:hAnsi="Gulim" w:cs="Gulim"/>
                <w:sz w:val="22"/>
                <w:szCs w:val="22"/>
              </w:rPr>
              <w:t xml:space="preserve"> </w:t>
            </w:r>
            <w:commentRangeEnd w:id="11"/>
            <w:r w:rsidR="00106C52">
              <w:rPr>
                <w:rStyle w:val="CommentReference"/>
              </w:rPr>
              <w:commentReference w:id="11"/>
            </w:r>
            <w:r>
              <w:rPr>
                <w:rFonts w:ascii="Gulim" w:eastAsia="Gulim" w:hAnsi="Gulim" w:cs="Gulim"/>
                <w:sz w:val="22"/>
                <w:szCs w:val="22"/>
              </w:rPr>
              <w:t xml:space="preserve">통해 정보를 가져올 예정. 유저 의존적 정보의 경우 대학행정 </w:t>
            </w:r>
            <w:proofErr w:type="spellStart"/>
            <w:r>
              <w:rPr>
                <w:rFonts w:ascii="Gulim" w:eastAsia="Gulim" w:hAnsi="Gulim" w:cs="Gulim"/>
                <w:sz w:val="22"/>
                <w:szCs w:val="22"/>
              </w:rPr>
              <w:t>이루넷</w:t>
            </w:r>
            <w:proofErr w:type="spellEnd"/>
            <w:r>
              <w:rPr>
                <w:rFonts w:ascii="Gulim" w:eastAsia="Gulim" w:hAnsi="Gulim" w:cs="Gulim"/>
                <w:sz w:val="22"/>
                <w:szCs w:val="22"/>
              </w:rPr>
              <w:t xml:space="preserve"> 로그인 과정도 필요하다.</w:t>
            </w:r>
          </w:p>
        </w:tc>
      </w:tr>
    </w:tbl>
    <w:p w14:paraId="446D6118" w14:textId="77777777" w:rsidR="003B1778" w:rsidRDefault="003B1778"/>
    <w:p w14:paraId="33329C01" w14:textId="77777777" w:rsidR="003B1778" w:rsidRDefault="003B1778"/>
    <w:p w14:paraId="3797A2C3" w14:textId="77777777" w:rsidR="003B1778" w:rsidRDefault="00000000">
      <w:pPr>
        <w:pStyle w:val="Heading1"/>
        <w:numPr>
          <w:ilvl w:val="0"/>
          <w:numId w:val="1"/>
        </w:numPr>
      </w:pPr>
      <w:bookmarkStart w:id="12" w:name="_heading=h.2s8eyo1" w:colFirst="0" w:colLast="0"/>
      <w:bookmarkEnd w:id="12"/>
      <w:r>
        <w:t>요구사항</w:t>
      </w:r>
      <w:r>
        <w:t xml:space="preserve"> </w:t>
      </w:r>
      <w:r>
        <w:t>분석</w:t>
      </w:r>
    </w:p>
    <w:p w14:paraId="4F4BE8DB" w14:textId="77777777" w:rsidR="003B1778" w:rsidRDefault="00000000">
      <w:pPr>
        <w:pStyle w:val="Heading2"/>
        <w:numPr>
          <w:ilvl w:val="1"/>
          <w:numId w:val="1"/>
        </w:numPr>
      </w:pPr>
      <w:bookmarkStart w:id="13" w:name="_heading=h.17dp8vu" w:colFirst="0" w:colLast="0"/>
      <w:bookmarkEnd w:id="13"/>
      <w:r>
        <w:t xml:space="preserve"> </w:t>
      </w:r>
      <w:r>
        <w:t>기능</w:t>
      </w:r>
      <w:r>
        <w:t xml:space="preserve"> </w:t>
      </w:r>
      <w:r>
        <w:t>요구사항</w:t>
      </w:r>
      <w:r>
        <w:t xml:space="preserve"> (Functional Requirements)</w:t>
      </w:r>
    </w:p>
    <w:tbl>
      <w:tblPr>
        <w:tblStyle w:val="a3"/>
        <w:tblW w:w="93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43"/>
        <w:gridCol w:w="1524"/>
        <w:gridCol w:w="4748"/>
        <w:gridCol w:w="2234"/>
      </w:tblGrid>
      <w:tr w:rsidR="003B1778" w14:paraId="285A85DD" w14:textId="77777777">
        <w:tc>
          <w:tcPr>
            <w:tcW w:w="843" w:type="dxa"/>
            <w:shd w:val="clear" w:color="auto" w:fill="F2F2F2"/>
          </w:tcPr>
          <w:p w14:paraId="2E31077B" w14:textId="77777777" w:rsidR="003B1778" w:rsidRDefault="00000000">
            <w:pPr>
              <w:jc w:val="center"/>
              <w:rPr>
                <w:rFonts w:ascii="Gulim" w:eastAsia="Gulim" w:hAnsi="Gulim" w:cs="Gulim"/>
                <w:sz w:val="21"/>
                <w:szCs w:val="21"/>
              </w:rPr>
            </w:pPr>
            <w:r>
              <w:rPr>
                <w:rFonts w:ascii="Gulim" w:eastAsia="Gulim" w:hAnsi="Gulim" w:cs="Gulim"/>
                <w:sz w:val="21"/>
                <w:szCs w:val="21"/>
              </w:rPr>
              <w:t>ID</w:t>
            </w:r>
          </w:p>
        </w:tc>
        <w:tc>
          <w:tcPr>
            <w:tcW w:w="1524" w:type="dxa"/>
            <w:shd w:val="clear" w:color="auto" w:fill="F2F2F2"/>
          </w:tcPr>
          <w:p w14:paraId="29F8BF12" w14:textId="77777777" w:rsidR="003B1778" w:rsidRDefault="00000000">
            <w:pPr>
              <w:jc w:val="center"/>
              <w:rPr>
                <w:rFonts w:ascii="Gulim" w:eastAsia="Gulim" w:hAnsi="Gulim" w:cs="Gulim"/>
                <w:sz w:val="21"/>
                <w:szCs w:val="21"/>
              </w:rPr>
            </w:pPr>
            <w:r>
              <w:rPr>
                <w:rFonts w:ascii="Gulim" w:eastAsia="Gulim" w:hAnsi="Gulim" w:cs="Gulim"/>
                <w:sz w:val="21"/>
                <w:szCs w:val="21"/>
              </w:rPr>
              <w:t>구분</w:t>
            </w:r>
          </w:p>
        </w:tc>
        <w:tc>
          <w:tcPr>
            <w:tcW w:w="4749" w:type="dxa"/>
            <w:shd w:val="clear" w:color="auto" w:fill="F2F2F2"/>
          </w:tcPr>
          <w:p w14:paraId="46C6D0A8" w14:textId="77777777" w:rsidR="003B1778" w:rsidRDefault="00000000">
            <w:pPr>
              <w:jc w:val="center"/>
              <w:rPr>
                <w:rFonts w:ascii="Gulim" w:eastAsia="Gulim" w:hAnsi="Gulim" w:cs="Gulim"/>
                <w:sz w:val="21"/>
                <w:szCs w:val="21"/>
              </w:rPr>
            </w:pPr>
            <w:r>
              <w:rPr>
                <w:rFonts w:ascii="Gulim" w:eastAsia="Gulim" w:hAnsi="Gulim" w:cs="Gulim"/>
                <w:sz w:val="21"/>
                <w:szCs w:val="21"/>
              </w:rPr>
              <w:t>상세</w:t>
            </w:r>
          </w:p>
        </w:tc>
        <w:tc>
          <w:tcPr>
            <w:tcW w:w="2234" w:type="dxa"/>
            <w:shd w:val="clear" w:color="auto" w:fill="F2F2F2"/>
          </w:tcPr>
          <w:p w14:paraId="543FA2EF" w14:textId="77777777" w:rsidR="003B1778" w:rsidRDefault="00000000">
            <w:pPr>
              <w:jc w:val="center"/>
              <w:rPr>
                <w:rFonts w:ascii="Gulim" w:eastAsia="Gulim" w:hAnsi="Gulim" w:cs="Gulim"/>
                <w:sz w:val="21"/>
                <w:szCs w:val="21"/>
              </w:rPr>
            </w:pPr>
            <w:r>
              <w:rPr>
                <w:rFonts w:ascii="Gulim" w:eastAsia="Gulim" w:hAnsi="Gulim" w:cs="Gulim"/>
                <w:sz w:val="21"/>
                <w:szCs w:val="21"/>
              </w:rPr>
              <w:t>비고</w:t>
            </w:r>
          </w:p>
        </w:tc>
      </w:tr>
      <w:tr w:rsidR="003B1778" w14:paraId="3E121F52" w14:textId="77777777">
        <w:tc>
          <w:tcPr>
            <w:tcW w:w="843" w:type="dxa"/>
          </w:tcPr>
          <w:p w14:paraId="33CE3D5D" w14:textId="77777777" w:rsidR="003B1778" w:rsidRDefault="00000000">
            <w:pPr>
              <w:rPr>
                <w:rFonts w:ascii="Gulim" w:eastAsia="Gulim" w:hAnsi="Gulim" w:cs="Gulim"/>
                <w:color w:val="000000"/>
                <w:sz w:val="21"/>
                <w:szCs w:val="21"/>
              </w:rPr>
            </w:pPr>
            <w:r>
              <w:rPr>
                <w:rFonts w:ascii="Gulim" w:eastAsia="Gulim" w:hAnsi="Gulim" w:cs="Gulim"/>
                <w:color w:val="000000"/>
                <w:sz w:val="21"/>
                <w:szCs w:val="21"/>
              </w:rPr>
              <w:t>FR001</w:t>
            </w:r>
          </w:p>
        </w:tc>
        <w:tc>
          <w:tcPr>
            <w:tcW w:w="1524" w:type="dxa"/>
          </w:tcPr>
          <w:p w14:paraId="0A14D69B" w14:textId="77777777" w:rsidR="003B1778" w:rsidRDefault="00000000">
            <w:pPr>
              <w:rPr>
                <w:rFonts w:ascii="Gulim" w:eastAsia="Gulim" w:hAnsi="Gulim" w:cs="Gulim"/>
                <w:sz w:val="21"/>
                <w:szCs w:val="21"/>
              </w:rPr>
            </w:pPr>
            <w:r>
              <w:rPr>
                <w:rFonts w:ascii="Gulim" w:eastAsia="Gulim" w:hAnsi="Gulim" w:cs="Gulim"/>
                <w:sz w:val="21"/>
                <w:szCs w:val="21"/>
              </w:rPr>
              <w:t>졸업 정보 확인</w:t>
            </w:r>
          </w:p>
        </w:tc>
        <w:tc>
          <w:tcPr>
            <w:tcW w:w="4749" w:type="dxa"/>
          </w:tcPr>
          <w:p w14:paraId="5C79A62A" w14:textId="77777777" w:rsidR="003B1778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Gulim" w:eastAsia="Gulim" w:hAnsi="Gulim" w:cs="Gulim"/>
                <w:sz w:val="21"/>
                <w:szCs w:val="21"/>
              </w:rPr>
            </w:pPr>
            <w:r>
              <w:rPr>
                <w:rFonts w:ascii="Gulim" w:eastAsia="Gulim" w:hAnsi="Gulim" w:cs="Gulim"/>
                <w:sz w:val="21"/>
                <w:szCs w:val="21"/>
              </w:rPr>
              <w:t>시스템은 유저가 졸업까지 남은 학점을 공학소양, 설계, 전공 필수를 포함하여 카테고리별로,  이해하기 쉬운 형태로 보여줘야 한다.</w:t>
            </w:r>
          </w:p>
          <w:p w14:paraId="41E87964" w14:textId="77777777" w:rsidR="003B1778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Gulim" w:eastAsia="Gulim" w:hAnsi="Gulim" w:cs="Gulim"/>
                <w:sz w:val="21"/>
                <w:szCs w:val="21"/>
              </w:rPr>
            </w:pPr>
            <w:r>
              <w:rPr>
                <w:rFonts w:ascii="Gulim" w:eastAsia="Gulim" w:hAnsi="Gulim" w:cs="Gulim"/>
                <w:sz w:val="21"/>
                <w:szCs w:val="21"/>
              </w:rPr>
              <w:t>시스템은 유저가 봉사 활동, 어학 성적을 포함한 졸업 시 요구되는 조건의 달성 정도 (시간/횟수/점수) 및 달성 여부를 제공해야 한다.</w:t>
            </w:r>
          </w:p>
        </w:tc>
        <w:tc>
          <w:tcPr>
            <w:tcW w:w="2234" w:type="dxa"/>
          </w:tcPr>
          <w:p w14:paraId="0E85CCE5" w14:textId="77777777" w:rsidR="003B1778" w:rsidRDefault="003B1778">
            <w:pPr>
              <w:rPr>
                <w:rFonts w:ascii="Gulim" w:eastAsia="Gulim" w:hAnsi="Gulim" w:cs="Gulim"/>
                <w:sz w:val="21"/>
                <w:szCs w:val="21"/>
              </w:rPr>
            </w:pPr>
          </w:p>
        </w:tc>
      </w:tr>
      <w:tr w:rsidR="003B1778" w14:paraId="0B87860A" w14:textId="77777777">
        <w:tc>
          <w:tcPr>
            <w:tcW w:w="843" w:type="dxa"/>
          </w:tcPr>
          <w:p w14:paraId="5848541F" w14:textId="77777777" w:rsidR="003B1778" w:rsidRDefault="00000000">
            <w:pPr>
              <w:rPr>
                <w:rFonts w:ascii="Gulim" w:eastAsia="Gulim" w:hAnsi="Gulim" w:cs="Gulim"/>
                <w:sz w:val="21"/>
                <w:szCs w:val="21"/>
              </w:rPr>
            </w:pPr>
            <w:r>
              <w:rPr>
                <w:rFonts w:ascii="Gulim" w:eastAsia="Gulim" w:hAnsi="Gulim" w:cs="Gulim"/>
                <w:sz w:val="21"/>
                <w:szCs w:val="21"/>
              </w:rPr>
              <w:t>FR002</w:t>
            </w:r>
          </w:p>
        </w:tc>
        <w:tc>
          <w:tcPr>
            <w:tcW w:w="1524" w:type="dxa"/>
          </w:tcPr>
          <w:p w14:paraId="69D0001A" w14:textId="77777777" w:rsidR="003B1778" w:rsidRDefault="00000000">
            <w:pPr>
              <w:rPr>
                <w:rFonts w:ascii="Gulim" w:eastAsia="Gulim" w:hAnsi="Gulim" w:cs="Gulim"/>
                <w:sz w:val="21"/>
                <w:szCs w:val="21"/>
              </w:rPr>
            </w:pPr>
            <w:r>
              <w:rPr>
                <w:rFonts w:ascii="Gulim" w:eastAsia="Gulim" w:hAnsi="Gulim" w:cs="Gulim"/>
                <w:sz w:val="21"/>
                <w:szCs w:val="21"/>
              </w:rPr>
              <w:t>수강 계획 설계</w:t>
            </w:r>
          </w:p>
        </w:tc>
        <w:tc>
          <w:tcPr>
            <w:tcW w:w="4749" w:type="dxa"/>
          </w:tcPr>
          <w:p w14:paraId="6BA0D34A" w14:textId="77777777" w:rsidR="003B1778" w:rsidRDefault="00000000">
            <w:pPr>
              <w:numPr>
                <w:ilvl w:val="0"/>
                <w:numId w:val="7"/>
              </w:numPr>
              <w:rPr>
                <w:rFonts w:ascii="Gulim" w:eastAsia="Gulim" w:hAnsi="Gulim" w:cs="Gulim"/>
                <w:sz w:val="21"/>
                <w:szCs w:val="21"/>
              </w:rPr>
            </w:pPr>
            <w:r>
              <w:rPr>
                <w:rFonts w:ascii="Gulim" w:eastAsia="Gulim" w:hAnsi="Gulim" w:cs="Gulim"/>
                <w:sz w:val="21"/>
                <w:szCs w:val="21"/>
              </w:rPr>
              <w:t xml:space="preserve">시스템은 유저가 남은 학기동안 수강 가능한 과목들을 확인할 수 있게 </w:t>
            </w:r>
            <w:proofErr w:type="spellStart"/>
            <w:r>
              <w:rPr>
                <w:rFonts w:ascii="Gulim" w:eastAsia="Gulim" w:hAnsi="Gulim" w:cs="Gulim"/>
                <w:sz w:val="21"/>
                <w:szCs w:val="21"/>
              </w:rPr>
              <w:t>해야한다</w:t>
            </w:r>
            <w:proofErr w:type="spellEnd"/>
            <w:r>
              <w:rPr>
                <w:rFonts w:ascii="Gulim" w:eastAsia="Gulim" w:hAnsi="Gulim" w:cs="Gulim"/>
                <w:sz w:val="21"/>
                <w:szCs w:val="21"/>
              </w:rPr>
              <w:t>.</w:t>
            </w:r>
          </w:p>
          <w:p w14:paraId="13D6A2AA" w14:textId="77777777" w:rsidR="003B1778" w:rsidRDefault="00000000">
            <w:pPr>
              <w:numPr>
                <w:ilvl w:val="0"/>
                <w:numId w:val="7"/>
              </w:numPr>
              <w:rPr>
                <w:rFonts w:ascii="Gulim" w:eastAsia="Gulim" w:hAnsi="Gulim" w:cs="Gulim"/>
                <w:sz w:val="21"/>
                <w:szCs w:val="21"/>
              </w:rPr>
            </w:pPr>
            <w:r>
              <w:rPr>
                <w:rFonts w:ascii="Gulim" w:eastAsia="Gulim" w:hAnsi="Gulim" w:cs="Gulim"/>
                <w:sz w:val="21"/>
                <w:szCs w:val="21"/>
              </w:rPr>
              <w:t>시스템은 유저가 수강 가능한 과목들을 선/후수 과목 제약조건 아래 자유롭게 조합해 남은 학기동안 졸업에 필요한 학점들을 채울 수 있도록 하는 수강 계획 작성 기능을 제공해야 한다.</w:t>
            </w:r>
          </w:p>
        </w:tc>
        <w:tc>
          <w:tcPr>
            <w:tcW w:w="2234" w:type="dxa"/>
          </w:tcPr>
          <w:p w14:paraId="2C2B1313" w14:textId="77777777" w:rsidR="003B1778" w:rsidRDefault="003B1778">
            <w:pPr>
              <w:rPr>
                <w:rFonts w:ascii="Gulim" w:eastAsia="Gulim" w:hAnsi="Gulim" w:cs="Gulim"/>
                <w:sz w:val="21"/>
                <w:szCs w:val="21"/>
              </w:rPr>
            </w:pPr>
          </w:p>
        </w:tc>
      </w:tr>
    </w:tbl>
    <w:p w14:paraId="692DE1B5" w14:textId="77777777" w:rsidR="003B1778" w:rsidRDefault="003B1778"/>
    <w:p w14:paraId="2038BFD0" w14:textId="77777777" w:rsidR="003B1778" w:rsidRDefault="00000000">
      <w:pPr>
        <w:pStyle w:val="Heading2"/>
        <w:numPr>
          <w:ilvl w:val="1"/>
          <w:numId w:val="1"/>
        </w:numPr>
      </w:pPr>
      <w:bookmarkStart w:id="14" w:name="_heading=h.3rdcrjn" w:colFirst="0" w:colLast="0"/>
      <w:bookmarkEnd w:id="14"/>
      <w:r>
        <w:t xml:space="preserve"> Use case </w:t>
      </w:r>
      <w:r>
        <w:t>목록</w:t>
      </w:r>
    </w:p>
    <w:tbl>
      <w:tblPr>
        <w:tblStyle w:val="a4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10"/>
        <w:gridCol w:w="1785"/>
        <w:gridCol w:w="4437"/>
        <w:gridCol w:w="2218"/>
      </w:tblGrid>
      <w:tr w:rsidR="003B1778" w14:paraId="5466C55D" w14:textId="77777777">
        <w:tc>
          <w:tcPr>
            <w:tcW w:w="910" w:type="dxa"/>
            <w:shd w:val="clear" w:color="auto" w:fill="F2F2F2"/>
          </w:tcPr>
          <w:p w14:paraId="3C2346FC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ID</w:t>
            </w:r>
          </w:p>
        </w:tc>
        <w:tc>
          <w:tcPr>
            <w:tcW w:w="1785" w:type="dxa"/>
            <w:shd w:val="clear" w:color="auto" w:fill="F2F2F2"/>
          </w:tcPr>
          <w:p w14:paraId="306702C5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proofErr w:type="spellStart"/>
            <w:r>
              <w:rPr>
                <w:rFonts w:ascii="Gulim" w:eastAsia="Gulim" w:hAnsi="Gulim" w:cs="Gulim"/>
                <w:sz w:val="22"/>
                <w:szCs w:val="22"/>
              </w:rPr>
              <w:t>유스케이스</w:t>
            </w:r>
            <w:proofErr w:type="spellEnd"/>
            <w:r>
              <w:rPr>
                <w:rFonts w:ascii="Gulim" w:eastAsia="Gulim" w:hAnsi="Gulim" w:cs="Gulim"/>
                <w:sz w:val="22"/>
                <w:szCs w:val="22"/>
              </w:rPr>
              <w:t xml:space="preserve"> 명</w:t>
            </w:r>
          </w:p>
        </w:tc>
        <w:tc>
          <w:tcPr>
            <w:tcW w:w="4437" w:type="dxa"/>
            <w:shd w:val="clear" w:color="auto" w:fill="F2F2F2"/>
          </w:tcPr>
          <w:p w14:paraId="7AE21582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설명</w:t>
            </w:r>
          </w:p>
        </w:tc>
        <w:tc>
          <w:tcPr>
            <w:tcW w:w="2218" w:type="dxa"/>
            <w:shd w:val="clear" w:color="auto" w:fill="F2F2F2"/>
          </w:tcPr>
          <w:p w14:paraId="4E60032D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 xml:space="preserve">우선 순위 </w:t>
            </w:r>
          </w:p>
        </w:tc>
      </w:tr>
      <w:tr w:rsidR="003B1778" w14:paraId="61F0C0BF" w14:textId="77777777">
        <w:trPr>
          <w:trHeight w:val="586"/>
        </w:trPr>
        <w:tc>
          <w:tcPr>
            <w:tcW w:w="910" w:type="dxa"/>
          </w:tcPr>
          <w:p w14:paraId="05AE6FD5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UC001</w:t>
            </w:r>
          </w:p>
        </w:tc>
        <w:tc>
          <w:tcPr>
            <w:tcW w:w="1785" w:type="dxa"/>
          </w:tcPr>
          <w:p w14:paraId="1004F933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로그인</w:t>
            </w:r>
          </w:p>
        </w:tc>
        <w:tc>
          <w:tcPr>
            <w:tcW w:w="4437" w:type="dxa"/>
          </w:tcPr>
          <w:p w14:paraId="29D8E38F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유저는 서울시립대학교 포털 ID/PW</w:t>
            </w:r>
            <w:proofErr w:type="spellStart"/>
            <w:r>
              <w:rPr>
                <w:rFonts w:ascii="Gulim" w:eastAsia="Gulim" w:hAnsi="Gulim" w:cs="Gulim"/>
                <w:sz w:val="22"/>
                <w:szCs w:val="22"/>
              </w:rPr>
              <w:t>를</w:t>
            </w:r>
            <w:proofErr w:type="spellEnd"/>
            <w:r>
              <w:rPr>
                <w:rFonts w:ascii="Gulim" w:eastAsia="Gulim" w:hAnsi="Gulim" w:cs="Gulim"/>
                <w:sz w:val="22"/>
                <w:szCs w:val="22"/>
              </w:rPr>
              <w:t xml:space="preserve"> 통해 본 시스템에 로그인할 수 있다. </w:t>
            </w:r>
          </w:p>
        </w:tc>
        <w:tc>
          <w:tcPr>
            <w:tcW w:w="2218" w:type="dxa"/>
          </w:tcPr>
          <w:p w14:paraId="009EAA1D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1</w:t>
            </w:r>
          </w:p>
        </w:tc>
      </w:tr>
      <w:tr w:rsidR="003B1778" w14:paraId="01CCF843" w14:textId="77777777">
        <w:tc>
          <w:tcPr>
            <w:tcW w:w="910" w:type="dxa"/>
          </w:tcPr>
          <w:p w14:paraId="6C1F51A7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UC002</w:t>
            </w:r>
          </w:p>
        </w:tc>
        <w:tc>
          <w:tcPr>
            <w:tcW w:w="1785" w:type="dxa"/>
          </w:tcPr>
          <w:p w14:paraId="088C590D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proofErr w:type="spellStart"/>
            <w:r>
              <w:rPr>
                <w:rFonts w:ascii="Gulim" w:eastAsia="Gulim" w:hAnsi="Gulim" w:cs="Gulim"/>
                <w:sz w:val="22"/>
                <w:szCs w:val="22"/>
              </w:rPr>
              <w:t>이루넷</w:t>
            </w:r>
            <w:proofErr w:type="spellEnd"/>
            <w:r>
              <w:rPr>
                <w:rFonts w:ascii="Gulim" w:eastAsia="Gulim" w:hAnsi="Gulim" w:cs="Gulim"/>
                <w:sz w:val="22"/>
                <w:szCs w:val="22"/>
              </w:rPr>
              <w:t xml:space="preserve"> 데이터 동기화</w:t>
            </w:r>
          </w:p>
        </w:tc>
        <w:tc>
          <w:tcPr>
            <w:tcW w:w="4437" w:type="dxa"/>
          </w:tcPr>
          <w:p w14:paraId="0B40F210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유저는 시스템에서 데이터들을 활용할 수 있도록 이루넷에서 데이터를 가져오도록 시스템에게 지시한다.</w:t>
            </w:r>
          </w:p>
        </w:tc>
        <w:tc>
          <w:tcPr>
            <w:tcW w:w="2218" w:type="dxa"/>
          </w:tcPr>
          <w:p w14:paraId="5592F4FA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1</w:t>
            </w:r>
          </w:p>
        </w:tc>
      </w:tr>
      <w:tr w:rsidR="003B1778" w14:paraId="11421968" w14:textId="77777777">
        <w:tc>
          <w:tcPr>
            <w:tcW w:w="910" w:type="dxa"/>
          </w:tcPr>
          <w:p w14:paraId="2F5CC2DC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UC003</w:t>
            </w:r>
          </w:p>
        </w:tc>
        <w:tc>
          <w:tcPr>
            <w:tcW w:w="1785" w:type="dxa"/>
          </w:tcPr>
          <w:p w14:paraId="14AC4553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졸업 요구 학점 요구 확인</w:t>
            </w:r>
          </w:p>
        </w:tc>
        <w:tc>
          <w:tcPr>
            <w:tcW w:w="4437" w:type="dxa"/>
          </w:tcPr>
          <w:p w14:paraId="2FEC2BA3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유저는 본인이 졸업을 위해 필요한 학점을 카테고리별(공학인증학점, 설계학점, 교양/전공, 봉사활동, 어학)로 확인할 수 있다.</w:t>
            </w:r>
          </w:p>
        </w:tc>
        <w:tc>
          <w:tcPr>
            <w:tcW w:w="2218" w:type="dxa"/>
          </w:tcPr>
          <w:p w14:paraId="1252E5AF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2</w:t>
            </w:r>
          </w:p>
        </w:tc>
      </w:tr>
      <w:tr w:rsidR="003B1778" w14:paraId="16B51ED8" w14:textId="77777777">
        <w:trPr>
          <w:trHeight w:val="1035"/>
        </w:trPr>
        <w:tc>
          <w:tcPr>
            <w:tcW w:w="910" w:type="dxa"/>
          </w:tcPr>
          <w:p w14:paraId="2FD5726A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UC004</w:t>
            </w:r>
          </w:p>
        </w:tc>
        <w:tc>
          <w:tcPr>
            <w:tcW w:w="1785" w:type="dxa"/>
          </w:tcPr>
          <w:p w14:paraId="2A9318DD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다음 학기 수강 가능 과목 리스트 확인</w:t>
            </w:r>
          </w:p>
        </w:tc>
        <w:tc>
          <w:tcPr>
            <w:tcW w:w="4437" w:type="dxa"/>
          </w:tcPr>
          <w:p w14:paraId="682D8D48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 xml:space="preserve">유저는 </w:t>
            </w:r>
            <w:proofErr w:type="spellStart"/>
            <w:r>
              <w:rPr>
                <w:rFonts w:ascii="Gulim" w:eastAsia="Gulim" w:hAnsi="Gulim" w:cs="Gulim"/>
                <w:sz w:val="22"/>
                <w:szCs w:val="22"/>
              </w:rPr>
              <w:t>선후수과목</w:t>
            </w:r>
            <w:proofErr w:type="spellEnd"/>
            <w:r>
              <w:rPr>
                <w:rFonts w:ascii="Gulim" w:eastAsia="Gulim" w:hAnsi="Gulim" w:cs="Gulim"/>
                <w:sz w:val="22"/>
                <w:szCs w:val="22"/>
              </w:rPr>
              <w:t xml:space="preserve">, 공학인증, 설계학점, 교양/전공을 고려하여 다음 학기에 </w:t>
            </w:r>
            <w:proofErr w:type="spellStart"/>
            <w:r>
              <w:rPr>
                <w:rFonts w:ascii="Gulim" w:eastAsia="Gulim" w:hAnsi="Gulim" w:cs="Gulim"/>
                <w:sz w:val="22"/>
                <w:szCs w:val="22"/>
              </w:rPr>
              <w:t>들어야하는</w:t>
            </w:r>
            <w:proofErr w:type="spellEnd"/>
            <w:r>
              <w:rPr>
                <w:rFonts w:ascii="Gulim" w:eastAsia="Gulim" w:hAnsi="Gulim" w:cs="Gulim"/>
                <w:sz w:val="22"/>
                <w:szCs w:val="22"/>
              </w:rPr>
              <w:t xml:space="preserve"> 과목들의 리스트를 확인할 수 있다.</w:t>
            </w:r>
          </w:p>
        </w:tc>
        <w:tc>
          <w:tcPr>
            <w:tcW w:w="2218" w:type="dxa"/>
          </w:tcPr>
          <w:p w14:paraId="3691E96F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3</w:t>
            </w:r>
          </w:p>
        </w:tc>
      </w:tr>
      <w:tr w:rsidR="003B1778" w14:paraId="579066C9" w14:textId="77777777">
        <w:tc>
          <w:tcPr>
            <w:tcW w:w="910" w:type="dxa"/>
          </w:tcPr>
          <w:p w14:paraId="3D6CFDF0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UC005</w:t>
            </w:r>
          </w:p>
        </w:tc>
        <w:tc>
          <w:tcPr>
            <w:tcW w:w="1785" w:type="dxa"/>
          </w:tcPr>
          <w:p w14:paraId="1956C63E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수강 계획시간표 작성</w:t>
            </w:r>
          </w:p>
        </w:tc>
        <w:tc>
          <w:tcPr>
            <w:tcW w:w="4437" w:type="dxa"/>
          </w:tcPr>
          <w:p w14:paraId="30FFFB23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 xml:space="preserve">유저는 본인이 수강 가능한 과목들로 졸업 시까지의 수강 </w:t>
            </w:r>
            <w:proofErr w:type="spellStart"/>
            <w:r>
              <w:rPr>
                <w:rFonts w:ascii="Gulim" w:eastAsia="Gulim" w:hAnsi="Gulim" w:cs="Gulim"/>
                <w:sz w:val="22"/>
                <w:szCs w:val="22"/>
              </w:rPr>
              <w:t>계획을시간표를</w:t>
            </w:r>
            <w:proofErr w:type="spellEnd"/>
            <w:r>
              <w:rPr>
                <w:rFonts w:ascii="Gulim" w:eastAsia="Gulim" w:hAnsi="Gulim" w:cs="Gulim"/>
                <w:sz w:val="22"/>
                <w:szCs w:val="22"/>
              </w:rPr>
              <w:t xml:space="preserve"> 작성할 수 있다. 이때, </w:t>
            </w:r>
            <w:proofErr w:type="spellStart"/>
            <w:r>
              <w:rPr>
                <w:rFonts w:ascii="Gulim" w:eastAsia="Gulim" w:hAnsi="Gulim" w:cs="Gulim"/>
                <w:sz w:val="22"/>
                <w:szCs w:val="22"/>
              </w:rPr>
              <w:t>선후수과목</w:t>
            </w:r>
            <w:proofErr w:type="spellEnd"/>
            <w:r>
              <w:rPr>
                <w:rFonts w:ascii="Gulim" w:eastAsia="Gulim" w:hAnsi="Gulim" w:cs="Gulim"/>
                <w:sz w:val="22"/>
                <w:szCs w:val="22"/>
              </w:rPr>
              <w:t xml:space="preserve"> 및 과목별 제약사항(수강할 수 없는 과, 설계과목 제약사항)의 이유로 불가능한 구조의 시간표를 작성하게 되면 그러한 수강 계획이 불가능함이 시각적으로 표시된다.</w:t>
            </w:r>
            <w:proofErr w:type="spellStart"/>
            <w:r>
              <w:rPr>
                <w:rFonts w:ascii="Gulim" w:eastAsia="Gulim" w:hAnsi="Gulim" w:cs="Gulim"/>
                <w:sz w:val="22"/>
                <w:szCs w:val="22"/>
              </w:rPr>
              <w:t>변경토록</w:t>
            </w:r>
            <w:proofErr w:type="spellEnd"/>
            <w:r>
              <w:rPr>
                <w:rFonts w:ascii="Gulim" w:eastAsia="Gulim" w:hAnsi="Gulim" w:cs="Gulim"/>
                <w:sz w:val="22"/>
                <w:szCs w:val="22"/>
              </w:rPr>
              <w:t xml:space="preserve"> 한다.</w:t>
            </w:r>
          </w:p>
        </w:tc>
        <w:tc>
          <w:tcPr>
            <w:tcW w:w="2218" w:type="dxa"/>
          </w:tcPr>
          <w:p w14:paraId="6752338C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4</w:t>
            </w:r>
          </w:p>
        </w:tc>
      </w:tr>
    </w:tbl>
    <w:p w14:paraId="59C4208F" w14:textId="77777777" w:rsidR="003B1778" w:rsidRDefault="003B1778"/>
    <w:p w14:paraId="5421EB3C" w14:textId="77777777" w:rsidR="003B1778" w:rsidRDefault="003B1778"/>
    <w:p w14:paraId="344A3C1B" w14:textId="77777777" w:rsidR="003B1778" w:rsidRDefault="00000000">
      <w:pPr>
        <w:pStyle w:val="Heading3"/>
        <w:numPr>
          <w:ilvl w:val="2"/>
          <w:numId w:val="1"/>
        </w:numPr>
      </w:pPr>
      <w:bookmarkStart w:id="15" w:name="_heading=h.26in1rg" w:colFirst="0" w:colLast="0"/>
      <w:bookmarkEnd w:id="15"/>
      <w:commentRangeStart w:id="16"/>
      <w:r>
        <w:t>Use case Diagram</w:t>
      </w:r>
      <w:commentRangeEnd w:id="16"/>
      <w:r w:rsidR="002565BF">
        <w:rPr>
          <w:rStyle w:val="CommentReference"/>
          <w:rFonts w:ascii="Batang" w:eastAsia="Malgun Gothic" w:hAnsi="Times New Roman" w:cs="Times New Roman"/>
          <w:color w:val="auto"/>
        </w:rPr>
        <w:commentReference w:id="16"/>
      </w:r>
    </w:p>
    <w:p w14:paraId="1EF0B373" w14:textId="77777777" w:rsidR="003B1778" w:rsidRDefault="003B1778"/>
    <w:p w14:paraId="1320FBE0" w14:textId="77777777" w:rsidR="003B1778" w:rsidRDefault="00000000">
      <w:pPr>
        <w:jc w:val="center"/>
      </w:pPr>
      <w:r>
        <w:rPr>
          <w:noProof/>
        </w:rPr>
        <w:drawing>
          <wp:inline distT="114300" distB="114300" distL="114300" distR="114300" wp14:anchorId="1C41B885" wp14:editId="20509A77">
            <wp:extent cx="5943600" cy="3365500"/>
            <wp:effectExtent l="0" t="0" r="0" b="0"/>
            <wp:docPr id="3277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6B8395" w14:textId="77777777" w:rsidR="003B1778" w:rsidRDefault="00000000">
      <w:sdt>
        <w:sdtPr>
          <w:tag w:val="goog_rdk_1"/>
          <w:id w:val="645631689"/>
        </w:sdtPr>
        <w:sdtContent>
          <w:sdt>
            <w:sdtPr>
              <w:tag w:val="goog_rdk_2"/>
              <w:id w:val="430330155"/>
            </w:sdtPr>
            <w:sdtContent/>
          </w:sdt>
          <w:ins w:id="17" w:author="정민혁" w:date="2024-10-12T08:04:00Z">
            <w:r>
              <w:t>.</w:t>
            </w:r>
          </w:ins>
        </w:sdtContent>
      </w:sdt>
    </w:p>
    <w:p w14:paraId="7EA3E8B5" w14:textId="77777777" w:rsidR="003B1778" w:rsidRDefault="003B1778"/>
    <w:p w14:paraId="71235213" w14:textId="77777777" w:rsidR="003B1778" w:rsidRDefault="00000000">
      <w:pPr>
        <w:pStyle w:val="Heading3"/>
        <w:numPr>
          <w:ilvl w:val="2"/>
          <w:numId w:val="1"/>
        </w:numPr>
      </w:pPr>
      <w:bookmarkStart w:id="18" w:name="_heading=h.lnxbz9" w:colFirst="0" w:colLast="0"/>
      <w:bookmarkEnd w:id="18"/>
      <w:commentRangeStart w:id="19"/>
      <w:r>
        <w:t xml:space="preserve">Use case </w:t>
      </w:r>
      <w:r>
        <w:t>명세</w:t>
      </w:r>
      <w:commentRangeEnd w:id="19"/>
      <w:r w:rsidR="002565BF">
        <w:rPr>
          <w:rStyle w:val="CommentReference"/>
          <w:rFonts w:ascii="Batang" w:eastAsia="Malgun Gothic" w:hAnsi="Times New Roman" w:cs="Times New Roman"/>
          <w:color w:val="auto"/>
        </w:rPr>
        <w:commentReference w:id="19"/>
      </w:r>
    </w:p>
    <w:sdt>
      <w:sdtPr>
        <w:tag w:val="goog_rdk_3"/>
        <w:id w:val="-1159453410"/>
        <w:lock w:val="contentLocked"/>
      </w:sdtPr>
      <w:sdtContent>
        <w:tbl>
          <w:tblPr>
            <w:tblStyle w:val="a5"/>
            <w:tblW w:w="936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085"/>
            <w:gridCol w:w="7275"/>
          </w:tblGrid>
          <w:tr w:rsidR="003B1778" w14:paraId="0B427A04" w14:textId="77777777">
            <w:tc>
              <w:tcPr>
                <w:tcW w:w="2085" w:type="dxa"/>
                <w:shd w:val="clear" w:color="auto" w:fill="F2F2F2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3109983" w14:textId="77777777" w:rsidR="003B1778" w:rsidRDefault="00000000">
                <w:pPr>
                  <w:jc w:val="center"/>
                </w:pPr>
                <w:r>
                  <w:t>시스템</w:t>
                </w:r>
                <w:r>
                  <w:t xml:space="preserve"> </w:t>
                </w:r>
                <w:r>
                  <w:t>제목</w:t>
                </w:r>
              </w:p>
            </w:tc>
            <w:tc>
              <w:tcPr>
                <w:tcW w:w="7275" w:type="dxa"/>
                <w:shd w:val="clear" w:color="auto" w:fill="F2F2F2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EDE251C" w14:textId="77777777" w:rsidR="003B1778" w:rsidRDefault="00000000">
                <w:pPr>
                  <w:jc w:val="center"/>
                </w:pPr>
                <w:r>
                  <w:t xml:space="preserve"> </w:t>
                </w:r>
                <w:r>
                  <w:t>시스템</w:t>
                </w:r>
              </w:p>
            </w:tc>
          </w:tr>
          <w:tr w:rsidR="003B1778" w14:paraId="29B07C8D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04FB2F0" w14:textId="77777777" w:rsidR="003B1778" w:rsidRDefault="00000000">
                <w:pPr>
                  <w:jc w:val="center"/>
                </w:pPr>
                <w:r>
                  <w:t>유즈케이스</w:t>
                </w:r>
                <w:r>
                  <w:t xml:space="preserve"> ID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C905F9A" w14:textId="77777777" w:rsidR="003B1778" w:rsidRDefault="00000000">
                <w:pPr>
                  <w:jc w:val="left"/>
                </w:pPr>
                <w:r>
                  <w:t>UC001</w:t>
                </w:r>
              </w:p>
            </w:tc>
          </w:tr>
          <w:tr w:rsidR="003B1778" w14:paraId="6634A782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A6EC62" w14:textId="77777777" w:rsidR="003B1778" w:rsidRDefault="00000000">
                <w:pPr>
                  <w:jc w:val="center"/>
                </w:pPr>
                <w:r>
                  <w:t>유즈케이스</w:t>
                </w:r>
                <w:r>
                  <w:t xml:space="preserve"> </w:t>
                </w:r>
                <w:r>
                  <w:t>이름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8C77087" w14:textId="77777777" w:rsidR="003B1778" w:rsidRDefault="00000000">
                <w:pPr>
                  <w:jc w:val="left"/>
                </w:pPr>
                <w:r>
                  <w:t>로그인</w:t>
                </w:r>
              </w:p>
            </w:tc>
          </w:tr>
          <w:tr w:rsidR="003B1778" w14:paraId="6070D487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D0B1679" w14:textId="77777777" w:rsidR="003B1778" w:rsidRDefault="00000000">
                <w:pPr>
                  <w:jc w:val="center"/>
                </w:pPr>
                <w:r>
                  <w:t>액터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69D72D" w14:textId="77777777" w:rsidR="003B1778" w:rsidRDefault="00000000">
                <w:pPr>
                  <w:jc w:val="left"/>
                </w:pPr>
                <w:r>
                  <w:t>유저</w:t>
                </w:r>
              </w:p>
            </w:tc>
          </w:tr>
          <w:tr w:rsidR="003B1778" w14:paraId="7095A5C4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396308F" w14:textId="77777777" w:rsidR="003B1778" w:rsidRDefault="00000000">
                <w:pPr>
                  <w:jc w:val="center"/>
                </w:pPr>
                <w:r>
                  <w:t>시작</w:t>
                </w:r>
                <w:r>
                  <w:t xml:space="preserve"> </w:t>
                </w:r>
                <w:r>
                  <w:t>조건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3D1BEE9" w14:textId="77777777" w:rsidR="003B1778" w:rsidRDefault="00000000">
                <w:pPr>
                  <w:jc w:val="left"/>
                </w:pPr>
                <w:r>
                  <w:t>유저가</w:t>
                </w:r>
                <w:r>
                  <w:t xml:space="preserve"> </w:t>
                </w:r>
                <w:r>
                  <w:t>로그인</w:t>
                </w:r>
                <w:r>
                  <w:t xml:space="preserve"> </w:t>
                </w:r>
                <w:r>
                  <w:t>페이지에</w:t>
                </w:r>
                <w:r>
                  <w:t xml:space="preserve"> </w:t>
                </w:r>
                <w:r>
                  <w:t>접속하여</w:t>
                </w:r>
                <w:r>
                  <w:t xml:space="preserve"> </w:t>
                </w:r>
                <w:r>
                  <w:t>로그인</w:t>
                </w:r>
                <w:r>
                  <w:t xml:space="preserve"> </w:t>
                </w:r>
                <w:r>
                  <w:t>인터페이스가</w:t>
                </w:r>
                <w:r>
                  <w:t xml:space="preserve"> </w:t>
                </w:r>
                <w:r>
                  <w:t>표시됨</w:t>
                </w:r>
              </w:p>
            </w:tc>
          </w:tr>
          <w:tr w:rsidR="003B1778" w14:paraId="5704F198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8054817" w14:textId="77777777" w:rsidR="003B1778" w:rsidRDefault="00000000">
                <w:pPr>
                  <w:jc w:val="center"/>
                </w:pPr>
                <w:r>
                  <w:t>기본</w:t>
                </w:r>
                <w:r>
                  <w:t xml:space="preserve"> </w:t>
                </w:r>
                <w:r>
                  <w:t>흐름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DAB65CF" w14:textId="77777777" w:rsidR="003B1778" w:rsidRDefault="00000000">
                <w:pPr>
                  <w:numPr>
                    <w:ilvl w:val="0"/>
                    <w:numId w:val="10"/>
                  </w:numPr>
                  <w:jc w:val="left"/>
                </w:pPr>
                <w:r>
                  <w:t>유저가</w:t>
                </w:r>
                <w:r>
                  <w:t xml:space="preserve"> </w:t>
                </w:r>
                <w:r>
                  <w:t>포털</w:t>
                </w:r>
                <w:r>
                  <w:t xml:space="preserve"> ID</w:t>
                </w:r>
                <w:r>
                  <w:t>와</w:t>
                </w:r>
                <w:r>
                  <w:t xml:space="preserve"> PW</w:t>
                </w:r>
                <w:r>
                  <w:t>를</w:t>
                </w:r>
                <w:r>
                  <w:t xml:space="preserve"> </w:t>
                </w:r>
                <w:r>
                  <w:t>입력함</w:t>
                </w:r>
              </w:p>
              <w:p w14:paraId="736D8CAA" w14:textId="77777777" w:rsidR="003B1778" w:rsidRDefault="00000000">
                <w:pPr>
                  <w:numPr>
                    <w:ilvl w:val="0"/>
                    <w:numId w:val="10"/>
                  </w:numPr>
                  <w:jc w:val="left"/>
                </w:pPr>
                <w:r>
                  <w:t>유저가</w:t>
                </w:r>
                <w:r>
                  <w:t xml:space="preserve"> </w:t>
                </w:r>
                <w:r>
                  <w:t>로그인</w:t>
                </w:r>
                <w:r>
                  <w:t xml:space="preserve"> </w:t>
                </w:r>
                <w:r>
                  <w:t>버튼을</w:t>
                </w:r>
                <w:r>
                  <w:t xml:space="preserve"> </w:t>
                </w:r>
                <w:r>
                  <w:t>클릭함</w:t>
                </w:r>
              </w:p>
              <w:p w14:paraId="4CBA4720" w14:textId="77777777" w:rsidR="003B1778" w:rsidRDefault="00000000">
                <w:pPr>
                  <w:numPr>
                    <w:ilvl w:val="0"/>
                    <w:numId w:val="10"/>
                  </w:numPr>
                  <w:jc w:val="left"/>
                </w:pPr>
                <w:r>
                  <w:t>시스템은</w:t>
                </w:r>
                <w:r>
                  <w:t xml:space="preserve"> </w:t>
                </w:r>
                <w:r>
                  <w:t>유저가</w:t>
                </w:r>
                <w:r>
                  <w:t xml:space="preserve"> </w:t>
                </w:r>
                <w:r>
                  <w:t>입력한</w:t>
                </w:r>
                <w:r>
                  <w:t xml:space="preserve"> </w:t>
                </w:r>
                <w:r>
                  <w:t>포털</w:t>
                </w:r>
                <w:r>
                  <w:t xml:space="preserve"> ID</w:t>
                </w:r>
                <w:r>
                  <w:t>와</w:t>
                </w:r>
                <w:r>
                  <w:t xml:space="preserve"> PW</w:t>
                </w:r>
                <w:r>
                  <w:t>를</w:t>
                </w:r>
                <w:r>
                  <w:t xml:space="preserve"> </w:t>
                </w:r>
                <w:r>
                  <w:t>대학행정</w:t>
                </w:r>
                <w:r>
                  <w:t xml:space="preserve"> </w:t>
                </w:r>
                <w:r>
                  <w:t>이루넷에</w:t>
                </w:r>
                <w:r>
                  <w:t xml:space="preserve"> </w:t>
                </w:r>
                <w:r>
                  <w:t>전달함</w:t>
                </w:r>
              </w:p>
              <w:p w14:paraId="214769B9" w14:textId="77777777" w:rsidR="003B1778" w:rsidRDefault="00000000">
                <w:pPr>
                  <w:numPr>
                    <w:ilvl w:val="0"/>
                    <w:numId w:val="10"/>
                  </w:numPr>
                  <w:jc w:val="left"/>
                </w:pPr>
                <w:r>
                  <w:t>대학행정</w:t>
                </w:r>
                <w:r>
                  <w:t xml:space="preserve"> </w:t>
                </w:r>
                <w:r>
                  <w:t>이루넷이</w:t>
                </w:r>
                <w:r>
                  <w:t xml:space="preserve"> </w:t>
                </w:r>
                <w:r>
                  <w:t>포털</w:t>
                </w:r>
                <w:r>
                  <w:t xml:space="preserve"> ID</w:t>
                </w:r>
                <w:r>
                  <w:t>와</w:t>
                </w:r>
                <w:r>
                  <w:t xml:space="preserve"> PW</w:t>
                </w:r>
                <w:r>
                  <w:t>를</w:t>
                </w:r>
                <w:r>
                  <w:t xml:space="preserve"> </w:t>
                </w:r>
                <w:r>
                  <w:t>검증함</w:t>
                </w:r>
              </w:p>
              <w:p w14:paraId="4BAFA28B" w14:textId="77777777" w:rsidR="003B1778" w:rsidRDefault="00000000">
                <w:pPr>
                  <w:numPr>
                    <w:ilvl w:val="1"/>
                    <w:numId w:val="10"/>
                  </w:numPr>
                  <w:jc w:val="left"/>
                </w:pPr>
                <w:r>
                  <w:t>검증</w:t>
                </w:r>
                <w:r>
                  <w:t xml:space="preserve"> </w:t>
                </w:r>
                <w:r>
                  <w:t>성공</w:t>
                </w:r>
                <w:r>
                  <w:t xml:space="preserve"> </w:t>
                </w:r>
                <w:r>
                  <w:t>시</w:t>
                </w:r>
                <w:r>
                  <w:t xml:space="preserve">, </w:t>
                </w:r>
                <w:r>
                  <w:t>성공</w:t>
                </w:r>
                <w:r>
                  <w:t xml:space="preserve"> </w:t>
                </w:r>
                <w:r>
                  <w:t>응답과</w:t>
                </w:r>
                <w:r>
                  <w:t xml:space="preserve"> </w:t>
                </w:r>
                <w:r>
                  <w:t>세션을</w:t>
                </w:r>
                <w:r>
                  <w:t xml:space="preserve"> </w:t>
                </w:r>
                <w:r>
                  <w:t>생성함</w:t>
                </w:r>
              </w:p>
              <w:p w14:paraId="2BFB7B26" w14:textId="77777777" w:rsidR="003B1778" w:rsidRDefault="00000000">
                <w:pPr>
                  <w:numPr>
                    <w:ilvl w:val="1"/>
                    <w:numId w:val="10"/>
                  </w:numPr>
                  <w:jc w:val="left"/>
                </w:pPr>
                <w:r>
                  <w:t>검증</w:t>
                </w:r>
                <w:r>
                  <w:t xml:space="preserve"> </w:t>
                </w:r>
                <w:r>
                  <w:t>실패</w:t>
                </w:r>
                <w:r>
                  <w:t xml:space="preserve"> </w:t>
                </w:r>
                <w:r>
                  <w:t>시</w:t>
                </w:r>
                <w:r>
                  <w:t xml:space="preserve">, </w:t>
                </w:r>
                <w:r>
                  <w:t>실패</w:t>
                </w:r>
                <w:r>
                  <w:t xml:space="preserve"> </w:t>
                </w:r>
                <w:r>
                  <w:t>응답을</w:t>
                </w:r>
                <w:r>
                  <w:t xml:space="preserve"> </w:t>
                </w:r>
                <w:r>
                  <w:t>반환함</w:t>
                </w:r>
              </w:p>
              <w:p w14:paraId="69B033AC" w14:textId="77777777" w:rsidR="003B1778" w:rsidRDefault="00000000">
                <w:pPr>
                  <w:numPr>
                    <w:ilvl w:val="0"/>
                    <w:numId w:val="10"/>
                  </w:numPr>
                  <w:jc w:val="left"/>
                </w:pPr>
                <w:r>
                  <w:t>시스템은</w:t>
                </w:r>
                <w:r>
                  <w:t xml:space="preserve"> </w:t>
                </w:r>
                <w:r>
                  <w:t>응답을</w:t>
                </w:r>
                <w:r>
                  <w:t xml:space="preserve"> </w:t>
                </w:r>
                <w:r>
                  <w:t>처리함</w:t>
                </w:r>
              </w:p>
              <w:p w14:paraId="27BB49A4" w14:textId="77777777" w:rsidR="003B1778" w:rsidRDefault="00000000">
                <w:pPr>
                  <w:numPr>
                    <w:ilvl w:val="0"/>
                    <w:numId w:val="10"/>
                  </w:numPr>
                  <w:jc w:val="left"/>
                </w:pPr>
                <w:r>
                  <w:lastRenderedPageBreak/>
                  <w:t>인증</w:t>
                </w:r>
                <w:r>
                  <w:t xml:space="preserve"> </w:t>
                </w:r>
                <w:r>
                  <w:t>성공</w:t>
                </w:r>
                <w:r>
                  <w:t xml:space="preserve"> </w:t>
                </w:r>
                <w:r>
                  <w:t>시</w:t>
                </w:r>
                <w:r>
                  <w:t xml:space="preserve">, </w:t>
                </w:r>
                <w:r>
                  <w:t>시스템은</w:t>
                </w:r>
                <w:r>
                  <w:t xml:space="preserve"> </w:t>
                </w:r>
                <w:r>
                  <w:t>세션을</w:t>
                </w:r>
                <w:r>
                  <w:t xml:space="preserve"> </w:t>
                </w:r>
                <w:r>
                  <w:t>생성하고</w:t>
                </w:r>
                <w:r>
                  <w:t xml:space="preserve"> </w:t>
                </w:r>
                <w:r>
                  <w:t>유저에게</w:t>
                </w:r>
                <w:r>
                  <w:t xml:space="preserve"> </w:t>
                </w:r>
                <w:r>
                  <w:t>대시보드를</w:t>
                </w:r>
                <w:r>
                  <w:t xml:space="preserve"> </w:t>
                </w:r>
                <w:r>
                  <w:t>제공함</w:t>
                </w:r>
              </w:p>
            </w:tc>
          </w:tr>
          <w:tr w:rsidR="003B1778" w14:paraId="3ED8E9E0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3B525F6" w14:textId="77777777" w:rsidR="003B1778" w:rsidRDefault="00000000">
                <w:pPr>
                  <w:jc w:val="center"/>
                </w:pPr>
                <w:r>
                  <w:lastRenderedPageBreak/>
                  <w:t>대안</w:t>
                </w:r>
                <w:r>
                  <w:t xml:space="preserve"> </w:t>
                </w:r>
                <w:r>
                  <w:t>흐름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7E5518" w14:textId="77777777" w:rsidR="003B1778" w:rsidRDefault="00000000">
                <w:pPr>
                  <w:jc w:val="left"/>
                </w:pPr>
                <w:r>
                  <w:t>5A</w:t>
                </w:r>
              </w:p>
              <w:p w14:paraId="14931D9D" w14:textId="77777777" w:rsidR="003B1778" w:rsidRDefault="00000000">
                <w:pPr>
                  <w:numPr>
                    <w:ilvl w:val="0"/>
                    <w:numId w:val="4"/>
                  </w:numPr>
                  <w:jc w:val="left"/>
                </w:pPr>
                <w:r>
                  <w:t>실패</w:t>
                </w:r>
                <w:r>
                  <w:t xml:space="preserve"> </w:t>
                </w:r>
                <w:r>
                  <w:t>응답</w:t>
                </w:r>
                <w:r>
                  <w:t xml:space="preserve"> </w:t>
                </w:r>
                <w:r>
                  <w:t>처리</w:t>
                </w:r>
                <w:r>
                  <w:t xml:space="preserve"> </w:t>
                </w:r>
                <w:r>
                  <w:t>시</w:t>
                </w:r>
                <w:r>
                  <w:t xml:space="preserve">, </w:t>
                </w:r>
                <w:r>
                  <w:t>시스템은</w:t>
                </w:r>
                <w:r>
                  <w:t xml:space="preserve"> </w:t>
                </w:r>
                <w:r>
                  <w:t>유저에게</w:t>
                </w:r>
                <w:r>
                  <w:t xml:space="preserve"> </w:t>
                </w:r>
                <w:r>
                  <w:t>잘못된</w:t>
                </w:r>
                <w:r>
                  <w:t xml:space="preserve"> </w:t>
                </w:r>
                <w:r>
                  <w:t>포털</w:t>
                </w:r>
                <w:r>
                  <w:t xml:space="preserve"> ID</w:t>
                </w:r>
                <w:r>
                  <w:t>와</w:t>
                </w:r>
                <w:r>
                  <w:t xml:space="preserve"> PW </w:t>
                </w:r>
                <w:r>
                  <w:t>정보임을</w:t>
                </w:r>
                <w:r>
                  <w:t xml:space="preserve"> </w:t>
                </w:r>
                <w:r>
                  <w:t>안내함</w:t>
                </w:r>
              </w:p>
              <w:p w14:paraId="6AE3C3BC" w14:textId="77777777" w:rsidR="003B1778" w:rsidRDefault="00000000">
                <w:pPr>
                  <w:numPr>
                    <w:ilvl w:val="0"/>
                    <w:numId w:val="4"/>
                  </w:numPr>
                  <w:jc w:val="left"/>
                </w:pPr>
                <w:r>
                  <w:t>유저가</w:t>
                </w:r>
                <w:r>
                  <w:t xml:space="preserve"> </w:t>
                </w:r>
                <w:r>
                  <w:t>메시지를</w:t>
                </w:r>
                <w:r>
                  <w:t xml:space="preserve"> </w:t>
                </w:r>
                <w:r>
                  <w:t>확인하고</w:t>
                </w:r>
                <w:r>
                  <w:t xml:space="preserve"> </w:t>
                </w:r>
                <w:r>
                  <w:t>유즈케이스를</w:t>
                </w:r>
                <w:r>
                  <w:t xml:space="preserve"> </w:t>
                </w:r>
                <w:r>
                  <w:t>마침</w:t>
                </w:r>
              </w:p>
            </w:tc>
          </w:tr>
          <w:tr w:rsidR="003B1778" w14:paraId="03F991A6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291037A" w14:textId="77777777" w:rsidR="003B1778" w:rsidRDefault="00000000">
                <w:pPr>
                  <w:jc w:val="center"/>
                </w:pPr>
                <w:r>
                  <w:t>종료</w:t>
                </w:r>
                <w:r>
                  <w:t xml:space="preserve"> </w:t>
                </w:r>
                <w:r>
                  <w:t>조건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03F35A4" w14:textId="77777777" w:rsidR="003B1778" w:rsidRDefault="00000000">
                <w:pPr>
                  <w:jc w:val="left"/>
                </w:pPr>
                <w:r>
                  <w:t>유저가</w:t>
                </w:r>
                <w:r>
                  <w:t xml:space="preserve"> </w:t>
                </w:r>
                <w:r>
                  <w:t>성공적으로</w:t>
                </w:r>
                <w:r>
                  <w:t xml:space="preserve"> </w:t>
                </w:r>
                <w:r>
                  <w:t>로그인하고</w:t>
                </w:r>
                <w:r>
                  <w:t xml:space="preserve">, </w:t>
                </w:r>
                <w:r>
                  <w:t>대시보드로</w:t>
                </w:r>
                <w:r>
                  <w:t xml:space="preserve"> </w:t>
                </w:r>
                <w:r>
                  <w:t>이동함</w:t>
                </w:r>
              </w:p>
            </w:tc>
          </w:tr>
        </w:tbl>
      </w:sdtContent>
    </w:sdt>
    <w:p w14:paraId="18554235" w14:textId="77777777" w:rsidR="003B1778" w:rsidRDefault="003B1778"/>
    <w:sdt>
      <w:sdtPr>
        <w:tag w:val="goog_rdk_4"/>
        <w:id w:val="-1961015449"/>
        <w:lock w:val="contentLocked"/>
      </w:sdtPr>
      <w:sdtContent>
        <w:tbl>
          <w:tblPr>
            <w:tblStyle w:val="a6"/>
            <w:tblW w:w="936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085"/>
            <w:gridCol w:w="7275"/>
          </w:tblGrid>
          <w:tr w:rsidR="003B1778" w14:paraId="6DF5B35B" w14:textId="77777777">
            <w:tc>
              <w:tcPr>
                <w:tcW w:w="2085" w:type="dxa"/>
                <w:shd w:val="clear" w:color="auto" w:fill="F2F2F2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9D9A7E0" w14:textId="77777777" w:rsidR="003B1778" w:rsidRDefault="00000000">
                <w:pPr>
                  <w:jc w:val="center"/>
                </w:pPr>
                <w:r>
                  <w:t>시스템</w:t>
                </w:r>
                <w:r>
                  <w:t xml:space="preserve"> </w:t>
                </w:r>
                <w:r>
                  <w:t>제목</w:t>
                </w:r>
              </w:p>
            </w:tc>
            <w:tc>
              <w:tcPr>
                <w:tcW w:w="7275" w:type="dxa"/>
                <w:shd w:val="clear" w:color="auto" w:fill="F2F2F2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E09EDD4" w14:textId="77777777" w:rsidR="003B1778" w:rsidRDefault="00000000">
                <w:pPr>
                  <w:jc w:val="center"/>
                </w:pPr>
                <w:r>
                  <w:t xml:space="preserve"> </w:t>
                </w:r>
                <w:r>
                  <w:t>시스템</w:t>
                </w:r>
              </w:p>
            </w:tc>
          </w:tr>
          <w:tr w:rsidR="003B1778" w14:paraId="7B40DE73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5EEA5FE" w14:textId="77777777" w:rsidR="003B1778" w:rsidRDefault="00000000">
                <w:pPr>
                  <w:jc w:val="center"/>
                </w:pPr>
                <w:r>
                  <w:t>유즈케이스</w:t>
                </w:r>
                <w:r>
                  <w:t xml:space="preserve"> ID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F62C589" w14:textId="77777777" w:rsidR="003B1778" w:rsidRDefault="00000000">
                <w:pPr>
                  <w:jc w:val="left"/>
                </w:pPr>
                <w:r>
                  <w:t>UC002</w:t>
                </w:r>
              </w:p>
            </w:tc>
          </w:tr>
          <w:tr w:rsidR="003B1778" w14:paraId="4B6271FA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2A2DF23" w14:textId="77777777" w:rsidR="003B1778" w:rsidRDefault="00000000">
                <w:pPr>
                  <w:jc w:val="center"/>
                </w:pPr>
                <w:r>
                  <w:t>유즈케이스</w:t>
                </w:r>
                <w:r>
                  <w:t xml:space="preserve"> </w:t>
                </w:r>
                <w:r>
                  <w:t>이름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D56F0D8" w14:textId="77777777" w:rsidR="003B1778" w:rsidRDefault="00000000">
                <w:pPr>
                  <w:jc w:val="left"/>
                </w:pPr>
                <w:r>
                  <w:t>이루넷</w:t>
                </w:r>
                <w:r>
                  <w:t xml:space="preserve"> </w:t>
                </w:r>
                <w:r>
                  <w:t>데이터</w:t>
                </w:r>
                <w:r>
                  <w:t xml:space="preserve"> </w:t>
                </w:r>
                <w:r>
                  <w:t>동기화</w:t>
                </w:r>
              </w:p>
            </w:tc>
          </w:tr>
          <w:tr w:rsidR="003B1778" w14:paraId="459963BC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ABB56B2" w14:textId="77777777" w:rsidR="003B1778" w:rsidRDefault="00000000">
                <w:pPr>
                  <w:jc w:val="center"/>
                </w:pPr>
                <w:r>
                  <w:t>액터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FF99A19" w14:textId="77777777" w:rsidR="003B1778" w:rsidRDefault="00000000">
                <w:pPr>
                  <w:jc w:val="left"/>
                </w:pPr>
                <w:r>
                  <w:t>유저</w:t>
                </w:r>
              </w:p>
            </w:tc>
          </w:tr>
          <w:tr w:rsidR="003B1778" w14:paraId="7A517829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893F50C" w14:textId="77777777" w:rsidR="003B1778" w:rsidRDefault="00000000">
                <w:pPr>
                  <w:jc w:val="center"/>
                </w:pPr>
                <w:r>
                  <w:t>시작</w:t>
                </w:r>
                <w:r>
                  <w:t xml:space="preserve"> </w:t>
                </w:r>
                <w:r>
                  <w:t>조건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2C875A" w14:textId="77777777" w:rsidR="003B1778" w:rsidRDefault="00000000">
                <w:pPr>
                  <w:jc w:val="left"/>
                </w:pPr>
                <w:r>
                  <w:t>유저가</w:t>
                </w:r>
                <w:r>
                  <w:t xml:space="preserve"> </w:t>
                </w:r>
                <w:r>
                  <w:t>대시보드로</w:t>
                </w:r>
                <w:r>
                  <w:t xml:space="preserve"> </w:t>
                </w:r>
                <w:r>
                  <w:t>이동함</w:t>
                </w:r>
              </w:p>
            </w:tc>
          </w:tr>
          <w:tr w:rsidR="003B1778" w14:paraId="0E6F75B4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27BAF63" w14:textId="77777777" w:rsidR="003B1778" w:rsidRDefault="00000000">
                <w:pPr>
                  <w:jc w:val="center"/>
                </w:pPr>
                <w:r>
                  <w:t>기본</w:t>
                </w:r>
                <w:r>
                  <w:t xml:space="preserve"> </w:t>
                </w:r>
                <w:r>
                  <w:t>흐름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04316B" w14:textId="77777777" w:rsidR="003B1778" w:rsidRDefault="00000000">
                <w:pPr>
                  <w:numPr>
                    <w:ilvl w:val="0"/>
                    <w:numId w:val="11"/>
                  </w:numPr>
                  <w:jc w:val="left"/>
                </w:pPr>
                <w:r>
                  <w:t>로그인을</w:t>
                </w:r>
                <w:r>
                  <w:t xml:space="preserve"> </w:t>
                </w:r>
                <w:r>
                  <w:t>완료한</w:t>
                </w:r>
                <w:r>
                  <w:t xml:space="preserve"> </w:t>
                </w:r>
                <w:r>
                  <w:t>유저가</w:t>
                </w:r>
                <w:r>
                  <w:t xml:space="preserve"> </w:t>
                </w:r>
                <w:r>
                  <w:t>데이터</w:t>
                </w:r>
                <w:r>
                  <w:t xml:space="preserve"> </w:t>
                </w:r>
                <w:r>
                  <w:t>동기화를</w:t>
                </w:r>
                <w:r>
                  <w:t xml:space="preserve"> </w:t>
                </w:r>
                <w:r>
                  <w:t>위한</w:t>
                </w:r>
                <w:r>
                  <w:t xml:space="preserve"> </w:t>
                </w:r>
                <w:r>
                  <w:t>버튼을</w:t>
                </w:r>
                <w:r>
                  <w:t xml:space="preserve"> </w:t>
                </w:r>
                <w:r>
                  <w:t>클릭</w:t>
                </w:r>
              </w:p>
              <w:p w14:paraId="01E8C884" w14:textId="77777777" w:rsidR="003B1778" w:rsidRDefault="00000000">
                <w:pPr>
                  <w:numPr>
                    <w:ilvl w:val="0"/>
                    <w:numId w:val="11"/>
                  </w:numPr>
                  <w:jc w:val="left"/>
                </w:pPr>
                <w:r>
                  <w:t>시스템은</w:t>
                </w:r>
                <w:r>
                  <w:t xml:space="preserve"> </w:t>
                </w:r>
                <w:r>
                  <w:t>유저의</w:t>
                </w:r>
                <w:r>
                  <w:t xml:space="preserve"> </w:t>
                </w:r>
                <w:r>
                  <w:t>자동적으로</w:t>
                </w:r>
                <w:r>
                  <w:t xml:space="preserve"> </w:t>
                </w:r>
                <w:r>
                  <w:t>이루넷에</w:t>
                </w:r>
                <w:r>
                  <w:t xml:space="preserve"> </w:t>
                </w:r>
                <w:r>
                  <w:t>접속하여</w:t>
                </w:r>
                <w:r>
                  <w:t xml:space="preserve"> </w:t>
                </w:r>
                <w:r>
                  <w:t>필요한</w:t>
                </w:r>
                <w:r>
                  <w:t xml:space="preserve"> </w:t>
                </w:r>
                <w:r>
                  <w:t>데이터들을</w:t>
                </w:r>
                <w:r>
                  <w:t xml:space="preserve"> </w:t>
                </w:r>
                <w:r>
                  <w:t>수집하여</w:t>
                </w:r>
                <w:r>
                  <w:t xml:space="preserve"> </w:t>
                </w:r>
                <w:r>
                  <w:t>데이터베이스에</w:t>
                </w:r>
                <w:r>
                  <w:t xml:space="preserve"> </w:t>
                </w:r>
                <w:r>
                  <w:t>저장</w:t>
                </w:r>
              </w:p>
              <w:p w14:paraId="5A612021" w14:textId="77777777" w:rsidR="003B1778" w:rsidRDefault="00000000">
                <w:pPr>
                  <w:numPr>
                    <w:ilvl w:val="1"/>
                    <w:numId w:val="11"/>
                  </w:numPr>
                  <w:jc w:val="left"/>
                </w:pPr>
                <w:r>
                  <w:t>본인의</w:t>
                </w:r>
                <w:r>
                  <w:t xml:space="preserve"> </w:t>
                </w:r>
                <w:r>
                  <w:t>전공</w:t>
                </w:r>
                <w:r>
                  <w:t xml:space="preserve"> </w:t>
                </w:r>
                <w:r>
                  <w:t>정보</w:t>
                </w:r>
                <w:r>
                  <w:t xml:space="preserve"> </w:t>
                </w:r>
                <w:r>
                  <w:t>수집</w:t>
                </w:r>
              </w:p>
              <w:p w14:paraId="5B1A8A53" w14:textId="77777777" w:rsidR="003B1778" w:rsidRDefault="00000000">
                <w:pPr>
                  <w:numPr>
                    <w:ilvl w:val="1"/>
                    <w:numId w:val="11"/>
                  </w:numPr>
                  <w:jc w:val="left"/>
                </w:pPr>
                <w:r>
                  <w:t>본인의</w:t>
                </w:r>
                <w:r>
                  <w:t xml:space="preserve"> </w:t>
                </w:r>
                <w:r>
                  <w:t>수강</w:t>
                </w:r>
                <w:r>
                  <w:t xml:space="preserve"> </w:t>
                </w:r>
                <w:r>
                  <w:t>내역</w:t>
                </w:r>
                <w:r>
                  <w:t xml:space="preserve"> </w:t>
                </w:r>
                <w:r>
                  <w:t>수집</w:t>
                </w:r>
              </w:p>
              <w:p w14:paraId="2439780F" w14:textId="77777777" w:rsidR="003B1778" w:rsidRDefault="00000000">
                <w:pPr>
                  <w:numPr>
                    <w:ilvl w:val="1"/>
                    <w:numId w:val="11"/>
                  </w:numPr>
                  <w:jc w:val="left"/>
                </w:pPr>
                <w:r>
                  <w:t>본인의</w:t>
                </w:r>
                <w:r>
                  <w:t xml:space="preserve"> </w:t>
                </w:r>
                <w:r>
                  <w:t>추가</w:t>
                </w:r>
                <w:r>
                  <w:t xml:space="preserve"> </w:t>
                </w:r>
                <w:r>
                  <w:t>데이터</w:t>
                </w:r>
                <w:r>
                  <w:t>(</w:t>
                </w:r>
                <w:r>
                  <w:t>공학</w:t>
                </w:r>
                <w:r>
                  <w:t xml:space="preserve"> </w:t>
                </w:r>
                <w:r>
                  <w:t>소양</w:t>
                </w:r>
                <w:r>
                  <w:t xml:space="preserve"> </w:t>
                </w:r>
                <w:r>
                  <w:t>이수</w:t>
                </w:r>
                <w:r>
                  <w:t xml:space="preserve"> </w:t>
                </w:r>
                <w:r>
                  <w:t>여부</w:t>
                </w:r>
                <w:r>
                  <w:t xml:space="preserve">, </w:t>
                </w:r>
                <w:r>
                  <w:t>봉사시간</w:t>
                </w:r>
                <w:r>
                  <w:t xml:space="preserve">, </w:t>
                </w:r>
                <w:r>
                  <w:t>어학</w:t>
                </w:r>
                <w:r>
                  <w:t xml:space="preserve">) </w:t>
                </w:r>
                <w:r>
                  <w:t>수집</w:t>
                </w:r>
              </w:p>
              <w:p w14:paraId="4BBF8C20" w14:textId="77777777" w:rsidR="003B1778" w:rsidRDefault="00000000">
                <w:pPr>
                  <w:numPr>
                    <w:ilvl w:val="0"/>
                    <w:numId w:val="11"/>
                  </w:numPr>
                  <w:jc w:val="left"/>
                </w:pPr>
                <w:r>
                  <w:t>해당</w:t>
                </w:r>
                <w:r>
                  <w:t xml:space="preserve"> </w:t>
                </w:r>
                <w:r>
                  <w:t>과정이</w:t>
                </w:r>
                <w:r>
                  <w:t xml:space="preserve"> </w:t>
                </w:r>
                <w:r>
                  <w:t>끝난</w:t>
                </w:r>
                <w:r>
                  <w:t xml:space="preserve"> </w:t>
                </w:r>
                <w:r>
                  <w:t>뒤</w:t>
                </w:r>
                <w:r>
                  <w:t xml:space="preserve"> </w:t>
                </w:r>
                <w:r>
                  <w:t>동기화가</w:t>
                </w:r>
                <w:r>
                  <w:t xml:space="preserve"> </w:t>
                </w:r>
                <w:r>
                  <w:t>끝났다는</w:t>
                </w:r>
                <w:r>
                  <w:t xml:space="preserve"> </w:t>
                </w:r>
                <w:r>
                  <w:t>것을</w:t>
                </w:r>
                <w:r>
                  <w:t xml:space="preserve"> </w:t>
                </w:r>
                <w:r>
                  <w:t>알림</w:t>
                </w:r>
              </w:p>
            </w:tc>
          </w:tr>
          <w:tr w:rsidR="003B1778" w14:paraId="7EC78B16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5033834" w14:textId="77777777" w:rsidR="003B1778" w:rsidRDefault="00000000">
                <w:pPr>
                  <w:jc w:val="center"/>
                </w:pPr>
                <w:r>
                  <w:t>대안</w:t>
                </w:r>
                <w:r>
                  <w:t xml:space="preserve"> </w:t>
                </w:r>
                <w:r>
                  <w:t>흐름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7901D79" w14:textId="77777777" w:rsidR="003B1778" w:rsidRDefault="00000000">
                <w:pPr>
                  <w:numPr>
                    <w:ilvl w:val="0"/>
                    <w:numId w:val="12"/>
                  </w:numPr>
                  <w:jc w:val="left"/>
                </w:pPr>
                <w:r>
                  <w:t>인증</w:t>
                </w:r>
                <w:r>
                  <w:t xml:space="preserve"> </w:t>
                </w:r>
                <w:r>
                  <w:t>정보</w:t>
                </w:r>
                <w:r>
                  <w:t xml:space="preserve"> </w:t>
                </w:r>
                <w:r>
                  <w:t>오류</w:t>
                </w:r>
                <w:r>
                  <w:t xml:space="preserve"> </w:t>
                </w:r>
                <w:r>
                  <w:t>발생</w:t>
                </w:r>
                <w:r>
                  <w:t xml:space="preserve"> </w:t>
                </w:r>
                <w:r>
                  <w:t>시</w:t>
                </w:r>
                <w:r>
                  <w:t xml:space="preserve"> </w:t>
                </w:r>
                <w:r>
                  <w:t>로그인</w:t>
                </w:r>
                <w:r>
                  <w:t xml:space="preserve"> </w:t>
                </w:r>
                <w:r>
                  <w:t>화면으로</w:t>
                </w:r>
                <w:r>
                  <w:t xml:space="preserve"> </w:t>
                </w:r>
                <w:r>
                  <w:t>이동</w:t>
                </w:r>
              </w:p>
            </w:tc>
          </w:tr>
          <w:tr w:rsidR="003B1778" w14:paraId="4906445C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82FCCEB" w14:textId="77777777" w:rsidR="003B1778" w:rsidRDefault="00000000">
                <w:pPr>
                  <w:jc w:val="center"/>
                </w:pPr>
                <w:r>
                  <w:t>종료</w:t>
                </w:r>
                <w:r>
                  <w:t xml:space="preserve"> </w:t>
                </w:r>
                <w:r>
                  <w:t>조건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CD52C02" w14:textId="77777777" w:rsidR="003B1778" w:rsidRDefault="00000000">
                <w:pPr>
                  <w:jc w:val="left"/>
                </w:pPr>
                <w:r>
                  <w:t>시스템이</w:t>
                </w:r>
                <w:r>
                  <w:t xml:space="preserve"> </w:t>
                </w:r>
                <w:r>
                  <w:t>이루넷</w:t>
                </w:r>
                <w:r>
                  <w:t xml:space="preserve"> </w:t>
                </w:r>
                <w:r>
                  <w:t>인증</w:t>
                </w:r>
                <w:r>
                  <w:t xml:space="preserve"> </w:t>
                </w:r>
                <w:r>
                  <w:t>정보를</w:t>
                </w:r>
                <w:r>
                  <w:t xml:space="preserve"> </w:t>
                </w:r>
                <w:r>
                  <w:t>모두</w:t>
                </w:r>
                <w:r>
                  <w:t xml:space="preserve"> </w:t>
                </w:r>
                <w:r>
                  <w:t>가져옴</w:t>
                </w:r>
              </w:p>
            </w:tc>
          </w:tr>
        </w:tbl>
      </w:sdtContent>
    </w:sdt>
    <w:p w14:paraId="10794C2D" w14:textId="77777777" w:rsidR="003B1778" w:rsidRDefault="003B1778"/>
    <w:sdt>
      <w:sdtPr>
        <w:tag w:val="goog_rdk_5"/>
        <w:id w:val="1843969131"/>
        <w:lock w:val="contentLocked"/>
      </w:sdtPr>
      <w:sdtContent>
        <w:tbl>
          <w:tblPr>
            <w:tblStyle w:val="a7"/>
            <w:tblW w:w="936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085"/>
            <w:gridCol w:w="7275"/>
          </w:tblGrid>
          <w:tr w:rsidR="003B1778" w14:paraId="1CD2E9E7" w14:textId="77777777">
            <w:tc>
              <w:tcPr>
                <w:tcW w:w="2085" w:type="dxa"/>
                <w:shd w:val="clear" w:color="auto" w:fill="F2F2F2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86C0A28" w14:textId="77777777" w:rsidR="003B1778" w:rsidRDefault="00000000">
                <w:pPr>
                  <w:jc w:val="center"/>
                </w:pPr>
                <w:r>
                  <w:t>시스템</w:t>
                </w:r>
                <w:r>
                  <w:t xml:space="preserve"> </w:t>
                </w:r>
                <w:r>
                  <w:t>제목</w:t>
                </w:r>
              </w:p>
            </w:tc>
            <w:tc>
              <w:tcPr>
                <w:tcW w:w="7275" w:type="dxa"/>
                <w:shd w:val="clear" w:color="auto" w:fill="F2F2F2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CE4FAA" w14:textId="77777777" w:rsidR="003B1778" w:rsidRDefault="00000000">
                <w:pPr>
                  <w:jc w:val="center"/>
                </w:pPr>
                <w:r>
                  <w:t xml:space="preserve"> </w:t>
                </w:r>
                <w:r>
                  <w:t>시스템</w:t>
                </w:r>
              </w:p>
            </w:tc>
          </w:tr>
          <w:tr w:rsidR="003B1778" w14:paraId="7062E6ED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263FEC9" w14:textId="77777777" w:rsidR="003B1778" w:rsidRDefault="00000000">
                <w:pPr>
                  <w:jc w:val="center"/>
                </w:pPr>
                <w:r>
                  <w:t>유즈케이스</w:t>
                </w:r>
                <w:r>
                  <w:t xml:space="preserve"> ID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3243E1" w14:textId="77777777" w:rsidR="003B1778" w:rsidRDefault="00000000">
                <w:pPr>
                  <w:jc w:val="left"/>
                </w:pPr>
                <w:r>
                  <w:t>UC003</w:t>
                </w:r>
              </w:p>
            </w:tc>
          </w:tr>
          <w:tr w:rsidR="003B1778" w14:paraId="273C8208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D420A49" w14:textId="77777777" w:rsidR="003B1778" w:rsidRDefault="00000000">
                <w:pPr>
                  <w:jc w:val="center"/>
                </w:pPr>
                <w:r>
                  <w:t>유즈케이스</w:t>
                </w:r>
                <w:r>
                  <w:t xml:space="preserve"> </w:t>
                </w:r>
                <w:r>
                  <w:t>이름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991537C" w14:textId="77777777" w:rsidR="003B1778" w:rsidRDefault="00000000">
                <w:pPr>
                  <w:jc w:val="left"/>
                </w:pPr>
                <w:r>
                  <w:t>졸업</w:t>
                </w:r>
                <w:r>
                  <w:t xml:space="preserve"> </w:t>
                </w:r>
                <w:r>
                  <w:t>요구</w:t>
                </w:r>
                <w:r>
                  <w:t xml:space="preserve"> </w:t>
                </w:r>
                <w:r>
                  <w:t>학점</w:t>
                </w:r>
                <w:r>
                  <w:t xml:space="preserve"> </w:t>
                </w:r>
                <w:r>
                  <w:t>확인</w:t>
                </w:r>
              </w:p>
            </w:tc>
          </w:tr>
          <w:tr w:rsidR="003B1778" w14:paraId="338F7B4D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7553968" w14:textId="77777777" w:rsidR="003B1778" w:rsidRDefault="00000000">
                <w:pPr>
                  <w:jc w:val="center"/>
                </w:pPr>
                <w:r>
                  <w:t>액터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B883613" w14:textId="77777777" w:rsidR="003B1778" w:rsidRDefault="00000000">
                <w:pPr>
                  <w:jc w:val="left"/>
                </w:pPr>
                <w:r>
                  <w:t>유저</w:t>
                </w:r>
              </w:p>
            </w:tc>
          </w:tr>
          <w:tr w:rsidR="003B1778" w14:paraId="03409C61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27A1151" w14:textId="77777777" w:rsidR="003B1778" w:rsidRDefault="00000000">
                <w:pPr>
                  <w:jc w:val="center"/>
                </w:pPr>
                <w:r>
                  <w:t>시작</w:t>
                </w:r>
                <w:r>
                  <w:t xml:space="preserve"> </w:t>
                </w:r>
                <w:r>
                  <w:t>조건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FF709D2" w14:textId="77777777" w:rsidR="003B1778" w:rsidRDefault="00000000">
                <w:pPr>
                  <w:jc w:val="left"/>
                </w:pPr>
                <w:r>
                  <w:t>유저가</w:t>
                </w:r>
                <w:r>
                  <w:t xml:space="preserve"> </w:t>
                </w:r>
                <w:r>
                  <w:t>대시보드로</w:t>
                </w:r>
                <w:r>
                  <w:t xml:space="preserve"> </w:t>
                </w:r>
                <w:r>
                  <w:t>이동함</w:t>
                </w:r>
                <w:r>
                  <w:t xml:space="preserve">, </w:t>
                </w:r>
                <w:r>
                  <w:t>유저가</w:t>
                </w:r>
                <w:r>
                  <w:t xml:space="preserve"> </w:t>
                </w:r>
                <w:r>
                  <w:t>데이터</w:t>
                </w:r>
                <w:r>
                  <w:t xml:space="preserve"> </w:t>
                </w:r>
                <w:r>
                  <w:t>동기화를</w:t>
                </w:r>
                <w:r>
                  <w:t xml:space="preserve"> </w:t>
                </w:r>
                <w:r>
                  <w:t>진행함</w:t>
                </w:r>
              </w:p>
            </w:tc>
          </w:tr>
          <w:tr w:rsidR="003B1778" w14:paraId="63CEFD62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0BBD59B" w14:textId="77777777" w:rsidR="003B1778" w:rsidRDefault="00000000">
                <w:pPr>
                  <w:jc w:val="center"/>
                </w:pPr>
                <w:r>
                  <w:lastRenderedPageBreak/>
                  <w:t>기본</w:t>
                </w:r>
                <w:r>
                  <w:t xml:space="preserve"> </w:t>
                </w:r>
                <w:r>
                  <w:t>흐름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0FE8723" w14:textId="77777777" w:rsidR="003B1778" w:rsidRDefault="00000000">
                <w:pPr>
                  <w:numPr>
                    <w:ilvl w:val="0"/>
                    <w:numId w:val="8"/>
                  </w:numPr>
                  <w:jc w:val="left"/>
                </w:pPr>
                <w:r>
                  <w:t>유저가</w:t>
                </w:r>
                <w:r>
                  <w:t xml:space="preserve"> </w:t>
                </w:r>
                <w:r>
                  <w:t>대시보드로</w:t>
                </w:r>
                <w:r>
                  <w:t xml:space="preserve"> </w:t>
                </w:r>
                <w:r>
                  <w:t>이동</w:t>
                </w:r>
              </w:p>
              <w:p w14:paraId="5F92FC71" w14:textId="77777777" w:rsidR="003B1778" w:rsidRDefault="00000000">
                <w:pPr>
                  <w:numPr>
                    <w:ilvl w:val="0"/>
                    <w:numId w:val="8"/>
                  </w:numPr>
                </w:pPr>
                <w:r>
                  <w:rPr>
                    <w:rFonts w:ascii="Gulim" w:eastAsia="Gulim" w:hAnsi="Gulim" w:cs="Gulim"/>
                  </w:rPr>
                  <w:t>시스템에 카테고리 별 수강에 필요한 데이터에 대한 정보들을 종합함</w:t>
                </w:r>
              </w:p>
              <w:p w14:paraId="24EB53C5" w14:textId="77777777" w:rsidR="003B1778" w:rsidRDefault="00000000">
                <w:pPr>
                  <w:numPr>
                    <w:ilvl w:val="1"/>
                    <w:numId w:val="8"/>
                  </w:numPr>
                  <w:rPr>
                    <w:rFonts w:ascii="Gulim" w:eastAsia="Gulim" w:hAnsi="Gulim" w:cs="Gulim"/>
                  </w:rPr>
                </w:pPr>
                <w:r>
                  <w:rPr>
                    <w:rFonts w:ascii="Gulim" w:eastAsia="Gulim" w:hAnsi="Gulim" w:cs="Gulim"/>
                  </w:rPr>
                  <w:t>유저의 전체 이수 학점</w:t>
                </w:r>
              </w:p>
              <w:p w14:paraId="72F96270" w14:textId="77777777" w:rsidR="003B1778" w:rsidRDefault="00000000">
                <w:pPr>
                  <w:numPr>
                    <w:ilvl w:val="1"/>
                    <w:numId w:val="8"/>
                  </w:numPr>
                  <w:rPr>
                    <w:rFonts w:ascii="Gulim" w:eastAsia="Gulim" w:hAnsi="Gulim" w:cs="Gulim"/>
                  </w:rPr>
                </w:pPr>
                <w:r>
                  <w:rPr>
                    <w:rFonts w:ascii="Gulim" w:eastAsia="Gulim" w:hAnsi="Gulim" w:cs="Gulim"/>
                  </w:rPr>
                  <w:t>유저의 전공 필수 이수 학점</w:t>
                </w:r>
              </w:p>
              <w:p w14:paraId="64425387" w14:textId="77777777" w:rsidR="003B1778" w:rsidRDefault="00000000">
                <w:pPr>
                  <w:numPr>
                    <w:ilvl w:val="1"/>
                    <w:numId w:val="8"/>
                  </w:numPr>
                  <w:rPr>
                    <w:rFonts w:ascii="Gulim" w:eastAsia="Gulim" w:hAnsi="Gulim" w:cs="Gulim"/>
                  </w:rPr>
                </w:pPr>
                <w:r>
                  <w:rPr>
                    <w:rFonts w:ascii="Gulim" w:eastAsia="Gulim" w:hAnsi="Gulim" w:cs="Gulim"/>
                  </w:rPr>
                  <w:t>유저의 전공 선택 이수 학점</w:t>
                </w:r>
              </w:p>
              <w:p w14:paraId="5F8B5129" w14:textId="77777777" w:rsidR="003B1778" w:rsidRDefault="00000000">
                <w:pPr>
                  <w:numPr>
                    <w:ilvl w:val="1"/>
                    <w:numId w:val="8"/>
                  </w:numPr>
                  <w:rPr>
                    <w:rFonts w:ascii="Gulim" w:eastAsia="Gulim" w:hAnsi="Gulim" w:cs="Gulim"/>
                  </w:rPr>
                </w:pPr>
                <w:r>
                  <w:rPr>
                    <w:rFonts w:ascii="Gulim" w:eastAsia="Gulim" w:hAnsi="Gulim" w:cs="Gulim"/>
                  </w:rPr>
                  <w:t>유저의 공학 인증 이수 학점</w:t>
                </w:r>
              </w:p>
              <w:p w14:paraId="7EB57A0B" w14:textId="77777777" w:rsidR="003B1778" w:rsidRDefault="00000000">
                <w:pPr>
                  <w:numPr>
                    <w:ilvl w:val="1"/>
                    <w:numId w:val="8"/>
                  </w:numPr>
                  <w:rPr>
                    <w:rFonts w:ascii="Gulim" w:eastAsia="Gulim" w:hAnsi="Gulim" w:cs="Gulim"/>
                  </w:rPr>
                </w:pPr>
                <w:r>
                  <w:rPr>
                    <w:rFonts w:ascii="Gulim" w:eastAsia="Gulim" w:hAnsi="Gulim" w:cs="Gulim"/>
                  </w:rPr>
                  <w:t>유저의 설계 과목 이수 학점</w:t>
                </w:r>
              </w:p>
              <w:p w14:paraId="1317E445" w14:textId="77777777" w:rsidR="003B1778" w:rsidRDefault="00000000">
                <w:pPr>
                  <w:numPr>
                    <w:ilvl w:val="1"/>
                    <w:numId w:val="8"/>
                  </w:numPr>
                  <w:rPr>
                    <w:rFonts w:ascii="Gulim" w:eastAsia="Gulim" w:hAnsi="Gulim" w:cs="Gulim"/>
                  </w:rPr>
                </w:pPr>
                <w:r>
                  <w:rPr>
                    <w:rFonts w:ascii="Gulim" w:eastAsia="Gulim" w:hAnsi="Gulim" w:cs="Gulim"/>
                  </w:rPr>
                  <w:t>유저의 봉사활동 시간</w:t>
                </w:r>
              </w:p>
              <w:p w14:paraId="169CF0AD" w14:textId="77777777" w:rsidR="003B1778" w:rsidRDefault="00000000">
                <w:pPr>
                  <w:numPr>
                    <w:ilvl w:val="1"/>
                    <w:numId w:val="8"/>
                  </w:numPr>
                  <w:rPr>
                    <w:rFonts w:ascii="Gulim" w:eastAsia="Gulim" w:hAnsi="Gulim" w:cs="Gulim"/>
                  </w:rPr>
                </w:pPr>
                <w:r>
                  <w:rPr>
                    <w:rFonts w:ascii="Gulim" w:eastAsia="Gulim" w:hAnsi="Gulim" w:cs="Gulim"/>
                  </w:rPr>
                  <w:t>유저의 어학 점수</w:t>
                </w:r>
              </w:p>
              <w:p w14:paraId="1DC9ECE0" w14:textId="77777777" w:rsidR="003B1778" w:rsidRDefault="00000000">
                <w:pPr>
                  <w:numPr>
                    <w:ilvl w:val="1"/>
                    <w:numId w:val="8"/>
                  </w:numPr>
                  <w:rPr>
                    <w:rFonts w:ascii="Gulim" w:eastAsia="Gulim" w:hAnsi="Gulim" w:cs="Gulim"/>
                  </w:rPr>
                </w:pPr>
                <w:r>
                  <w:rPr>
                    <w:rFonts w:ascii="Gulim" w:eastAsia="Gulim" w:hAnsi="Gulim" w:cs="Gulim"/>
                  </w:rPr>
                  <w:t>필수 이수 과목 수강 개수</w:t>
                </w:r>
              </w:p>
              <w:p w14:paraId="6691008D" w14:textId="77777777" w:rsidR="003B1778" w:rsidRDefault="00000000">
                <w:pPr>
                  <w:numPr>
                    <w:ilvl w:val="0"/>
                    <w:numId w:val="8"/>
                  </w:numPr>
                  <w:rPr>
                    <w:rFonts w:ascii="Gulim" w:eastAsia="Gulim" w:hAnsi="Gulim" w:cs="Gulim"/>
                  </w:rPr>
                </w:pPr>
                <w:r>
                  <w:rPr>
                    <w:rFonts w:ascii="Gulim" w:eastAsia="Gulim" w:hAnsi="Gulim" w:cs="Gulim"/>
                  </w:rPr>
                  <w:t>각 카테고리별 종합된 데이터를 바탕으로, 전체 이수해야 하는 학점 대비 얼마나 부족한 지를 시각화</w:t>
                </w:r>
              </w:p>
            </w:tc>
          </w:tr>
          <w:tr w:rsidR="003B1778" w14:paraId="11CA5934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6DB827A" w14:textId="77777777" w:rsidR="003B1778" w:rsidRDefault="00000000">
                <w:pPr>
                  <w:jc w:val="center"/>
                </w:pPr>
                <w:r>
                  <w:t>대안</w:t>
                </w:r>
                <w:r>
                  <w:t xml:space="preserve"> </w:t>
                </w:r>
                <w:r>
                  <w:t>흐름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E294F0B" w14:textId="77777777" w:rsidR="003B1778" w:rsidRDefault="00000000">
                <w:pPr>
                  <w:jc w:val="left"/>
                </w:pPr>
                <w:r>
                  <w:t>-</w:t>
                </w:r>
              </w:p>
            </w:tc>
          </w:tr>
          <w:tr w:rsidR="003B1778" w14:paraId="1C203B7D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ACCCB47" w14:textId="77777777" w:rsidR="003B1778" w:rsidRDefault="00000000">
                <w:pPr>
                  <w:jc w:val="center"/>
                </w:pPr>
                <w:r>
                  <w:t>종료</w:t>
                </w:r>
                <w:r>
                  <w:t xml:space="preserve"> </w:t>
                </w:r>
                <w:r>
                  <w:t>조건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D9F1CCA" w14:textId="77777777" w:rsidR="003B1778" w:rsidRDefault="00000000">
                <w:pPr>
                  <w:jc w:val="left"/>
                </w:pPr>
                <w:r>
                  <w:t>모든</w:t>
                </w:r>
                <w:r>
                  <w:t xml:space="preserve"> </w:t>
                </w:r>
                <w:r>
                  <w:t>데이터가</w:t>
                </w:r>
                <w:r>
                  <w:t xml:space="preserve"> </w:t>
                </w:r>
                <w:r>
                  <w:t>종합되어</w:t>
                </w:r>
                <w:r>
                  <w:t xml:space="preserve"> </w:t>
                </w:r>
                <w:r>
                  <w:t>시각화되었을</w:t>
                </w:r>
                <w:r>
                  <w:t xml:space="preserve"> </w:t>
                </w:r>
                <w:r>
                  <w:t>때</w:t>
                </w:r>
                <w:r>
                  <w:t xml:space="preserve"> </w:t>
                </w:r>
                <w:r>
                  <w:t>종료</w:t>
                </w:r>
              </w:p>
            </w:tc>
          </w:tr>
        </w:tbl>
      </w:sdtContent>
    </w:sdt>
    <w:p w14:paraId="1B96F68A" w14:textId="77777777" w:rsidR="003B1778" w:rsidRDefault="003B1778"/>
    <w:sdt>
      <w:sdtPr>
        <w:tag w:val="goog_rdk_6"/>
        <w:id w:val="-1266841818"/>
        <w:lock w:val="contentLocked"/>
      </w:sdtPr>
      <w:sdtContent>
        <w:tbl>
          <w:tblPr>
            <w:tblStyle w:val="a8"/>
            <w:tblW w:w="936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085"/>
            <w:gridCol w:w="7275"/>
          </w:tblGrid>
          <w:tr w:rsidR="003B1778" w14:paraId="00A4FBC0" w14:textId="77777777">
            <w:tc>
              <w:tcPr>
                <w:tcW w:w="2085" w:type="dxa"/>
                <w:shd w:val="clear" w:color="auto" w:fill="F2F2F2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97CD498" w14:textId="77777777" w:rsidR="003B1778" w:rsidRDefault="00000000">
                <w:pPr>
                  <w:jc w:val="center"/>
                </w:pPr>
                <w:r>
                  <w:t>시스템</w:t>
                </w:r>
                <w:r>
                  <w:t xml:space="preserve"> </w:t>
                </w:r>
                <w:r>
                  <w:t>제목</w:t>
                </w:r>
              </w:p>
            </w:tc>
            <w:tc>
              <w:tcPr>
                <w:tcW w:w="7275" w:type="dxa"/>
                <w:shd w:val="clear" w:color="auto" w:fill="F2F2F2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4F47123" w14:textId="77777777" w:rsidR="003B1778" w:rsidRDefault="00000000">
                <w:pPr>
                  <w:jc w:val="center"/>
                </w:pPr>
                <w:r>
                  <w:t xml:space="preserve"> </w:t>
                </w:r>
                <w:r>
                  <w:t>시스템</w:t>
                </w:r>
              </w:p>
            </w:tc>
          </w:tr>
          <w:tr w:rsidR="003B1778" w14:paraId="4A7121B2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45A926C" w14:textId="77777777" w:rsidR="003B1778" w:rsidRDefault="00000000">
                <w:pPr>
                  <w:jc w:val="center"/>
                </w:pPr>
                <w:r>
                  <w:t>유즈케이스</w:t>
                </w:r>
                <w:r>
                  <w:t xml:space="preserve"> ID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B01061" w14:textId="77777777" w:rsidR="003B1778" w:rsidRDefault="00000000">
                <w:pPr>
                  <w:jc w:val="left"/>
                </w:pPr>
                <w:r>
                  <w:t>UC004</w:t>
                </w:r>
              </w:p>
            </w:tc>
          </w:tr>
          <w:tr w:rsidR="003B1778" w14:paraId="469E2C06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12675F0" w14:textId="77777777" w:rsidR="003B1778" w:rsidRDefault="00000000">
                <w:pPr>
                  <w:jc w:val="center"/>
                </w:pPr>
                <w:r>
                  <w:t>유즈케이스</w:t>
                </w:r>
                <w:r>
                  <w:t xml:space="preserve"> </w:t>
                </w:r>
                <w:r>
                  <w:t>이름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B8774F1" w14:textId="77777777" w:rsidR="003B1778" w:rsidRDefault="00000000">
                <w:pPr>
                  <w:jc w:val="left"/>
                </w:pPr>
                <w:r>
                  <w:t>다음</w:t>
                </w:r>
                <w:r>
                  <w:t xml:space="preserve"> </w:t>
                </w:r>
                <w:r>
                  <w:t>학기</w:t>
                </w:r>
                <w:r>
                  <w:t xml:space="preserve"> </w:t>
                </w:r>
                <w:r>
                  <w:t>수강</w:t>
                </w:r>
                <w:r>
                  <w:t xml:space="preserve"> </w:t>
                </w:r>
                <w:r>
                  <w:t>가능</w:t>
                </w:r>
                <w:r>
                  <w:t xml:space="preserve"> </w:t>
                </w:r>
                <w:r>
                  <w:t>과목</w:t>
                </w:r>
                <w:r>
                  <w:t xml:space="preserve"> </w:t>
                </w:r>
                <w:r>
                  <w:t>리스트</w:t>
                </w:r>
              </w:p>
            </w:tc>
          </w:tr>
          <w:tr w:rsidR="003B1778" w14:paraId="4A89DB75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D0BC05D" w14:textId="77777777" w:rsidR="003B1778" w:rsidRDefault="00000000">
                <w:pPr>
                  <w:jc w:val="center"/>
                </w:pPr>
                <w:r>
                  <w:t>액터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6DF95FE" w14:textId="77777777" w:rsidR="003B1778" w:rsidRDefault="00000000">
                <w:pPr>
                  <w:jc w:val="left"/>
                </w:pPr>
                <w:r>
                  <w:t>유저</w:t>
                </w:r>
              </w:p>
            </w:tc>
          </w:tr>
          <w:tr w:rsidR="003B1778" w14:paraId="76DDDA34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5B4FB76" w14:textId="77777777" w:rsidR="003B1778" w:rsidRDefault="00000000">
                <w:pPr>
                  <w:jc w:val="center"/>
                </w:pPr>
                <w:r>
                  <w:t>시작</w:t>
                </w:r>
                <w:r>
                  <w:t xml:space="preserve"> </w:t>
                </w:r>
                <w:r>
                  <w:t>조건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B1F9D2F" w14:textId="77777777" w:rsidR="003B1778" w:rsidRDefault="00000000">
                <w:pPr>
                  <w:jc w:val="left"/>
                </w:pPr>
                <w:r>
                  <w:t>유저가</w:t>
                </w:r>
                <w:r>
                  <w:t xml:space="preserve"> </w:t>
                </w:r>
                <w:r>
                  <w:t>대시보드로</w:t>
                </w:r>
                <w:r>
                  <w:t xml:space="preserve"> </w:t>
                </w:r>
                <w:r>
                  <w:t>이동함</w:t>
                </w:r>
                <w:r>
                  <w:t xml:space="preserve">, </w:t>
                </w:r>
                <w:r>
                  <w:t>유저가</w:t>
                </w:r>
                <w:r>
                  <w:t xml:space="preserve"> </w:t>
                </w:r>
                <w:r>
                  <w:t>데이터</w:t>
                </w:r>
                <w:r>
                  <w:t xml:space="preserve"> </w:t>
                </w:r>
                <w:r>
                  <w:t>동기화를</w:t>
                </w:r>
                <w:r>
                  <w:t xml:space="preserve"> </w:t>
                </w:r>
                <w:r>
                  <w:t>진행함</w:t>
                </w:r>
              </w:p>
            </w:tc>
          </w:tr>
          <w:tr w:rsidR="003B1778" w14:paraId="3FAED2D8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808FDB1" w14:textId="77777777" w:rsidR="003B1778" w:rsidRDefault="00000000">
                <w:pPr>
                  <w:jc w:val="center"/>
                </w:pPr>
                <w:r>
                  <w:t>기본</w:t>
                </w:r>
                <w:r>
                  <w:t xml:space="preserve"> </w:t>
                </w:r>
                <w:r>
                  <w:t>흐름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BF9526E" w14:textId="77777777" w:rsidR="003B1778" w:rsidRDefault="00000000">
                <w:pPr>
                  <w:numPr>
                    <w:ilvl w:val="0"/>
                    <w:numId w:val="14"/>
                  </w:numPr>
                  <w:jc w:val="left"/>
                </w:pPr>
                <w:r>
                  <w:t>유저가</w:t>
                </w:r>
                <w:r>
                  <w:t xml:space="preserve"> </w:t>
                </w:r>
                <w:r>
                  <w:t>대시보드로</w:t>
                </w:r>
                <w:r>
                  <w:t xml:space="preserve"> </w:t>
                </w:r>
                <w:r>
                  <w:t>이동</w:t>
                </w:r>
              </w:p>
              <w:p w14:paraId="36DC2BB7" w14:textId="77777777" w:rsidR="003B1778" w:rsidRDefault="00000000">
                <w:pPr>
                  <w:numPr>
                    <w:ilvl w:val="0"/>
                    <w:numId w:val="14"/>
                  </w:numPr>
                  <w:rPr>
                    <w:rFonts w:ascii="Gulim" w:eastAsia="Gulim" w:hAnsi="Gulim" w:cs="Gulim"/>
                  </w:rPr>
                </w:pPr>
                <w:r>
                  <w:rPr>
                    <w:rFonts w:ascii="Gulim" w:eastAsia="Gulim" w:hAnsi="Gulim" w:cs="Gulim"/>
                  </w:rPr>
                  <w:t>시스템에서 선후수 과목 및 카테고리 별 수강에 필요한 데이터에 대한 정보들을 통해 수강 가능한 과목에 대한 리스트를 제공</w:t>
                </w:r>
              </w:p>
              <w:p w14:paraId="3785D895" w14:textId="77777777" w:rsidR="003B1778" w:rsidRDefault="00000000">
                <w:pPr>
                  <w:numPr>
                    <w:ilvl w:val="1"/>
                    <w:numId w:val="14"/>
                  </w:numPr>
                  <w:rPr>
                    <w:rFonts w:ascii="Gulim" w:eastAsia="Gulim" w:hAnsi="Gulim" w:cs="Gulim"/>
                  </w:rPr>
                </w:pPr>
                <w:r>
                  <w:rPr>
                    <w:rFonts w:ascii="Gulim" w:eastAsia="Gulim" w:hAnsi="Gulim" w:cs="Gulim"/>
                  </w:rPr>
                  <w:t>다음학기에 수강 가능한 리스트를 전체적으로 제공</w:t>
                </w:r>
              </w:p>
              <w:p w14:paraId="24D2A273" w14:textId="77777777" w:rsidR="003B1778" w:rsidRDefault="00000000">
                <w:pPr>
                  <w:numPr>
                    <w:ilvl w:val="1"/>
                    <w:numId w:val="14"/>
                  </w:numPr>
                  <w:rPr>
                    <w:rFonts w:ascii="Gulim" w:eastAsia="Gulim" w:hAnsi="Gulim" w:cs="Gulim"/>
                  </w:rPr>
                </w:pPr>
                <w:r>
                  <w:rPr>
                    <w:rFonts w:ascii="Gulim" w:eastAsia="Gulim" w:hAnsi="Gulim" w:cs="Gulim"/>
                  </w:rPr>
                  <w:t>그 중 선후수 과목 및 카테고리 별 데이터를 참고하여 졸업에 필요한 과목을 우선적으로 알 수 있도록 함</w:t>
                </w:r>
              </w:p>
            </w:tc>
          </w:tr>
          <w:tr w:rsidR="003B1778" w14:paraId="348D0BD3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0DB83BC" w14:textId="77777777" w:rsidR="003B1778" w:rsidRDefault="00000000">
                <w:pPr>
                  <w:jc w:val="center"/>
                </w:pPr>
                <w:r>
                  <w:t>대안</w:t>
                </w:r>
                <w:r>
                  <w:t xml:space="preserve"> </w:t>
                </w:r>
                <w:r>
                  <w:t>흐름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0597FE9" w14:textId="77777777" w:rsidR="003B1778" w:rsidRDefault="00000000">
                <w:pPr>
                  <w:jc w:val="left"/>
                </w:pPr>
                <w:r>
                  <w:t>-</w:t>
                </w:r>
              </w:p>
            </w:tc>
          </w:tr>
          <w:tr w:rsidR="003B1778" w14:paraId="4C8E935D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20B72FF" w14:textId="77777777" w:rsidR="003B1778" w:rsidRDefault="00000000">
                <w:pPr>
                  <w:jc w:val="center"/>
                </w:pPr>
                <w:r>
                  <w:t>종료</w:t>
                </w:r>
                <w:r>
                  <w:t xml:space="preserve"> </w:t>
                </w:r>
                <w:r>
                  <w:t>조건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C477635" w14:textId="77777777" w:rsidR="003B1778" w:rsidRDefault="00000000">
                <w:pPr>
                  <w:jc w:val="left"/>
                </w:pPr>
                <w:r>
                  <w:t>수강</w:t>
                </w:r>
                <w:r>
                  <w:t xml:space="preserve"> </w:t>
                </w:r>
                <w:r>
                  <w:t>가능한</w:t>
                </w:r>
                <w:r>
                  <w:t xml:space="preserve"> </w:t>
                </w:r>
                <w:r>
                  <w:t>리스트를</w:t>
                </w:r>
                <w:r>
                  <w:t xml:space="preserve"> </w:t>
                </w:r>
                <w:r>
                  <w:t>제공할</w:t>
                </w:r>
                <w:r>
                  <w:t xml:space="preserve"> </w:t>
                </w:r>
                <w:r>
                  <w:t>시</w:t>
                </w:r>
                <w:r>
                  <w:t xml:space="preserve"> </w:t>
                </w:r>
                <w:r>
                  <w:t>종료</w:t>
                </w:r>
              </w:p>
            </w:tc>
          </w:tr>
        </w:tbl>
      </w:sdtContent>
    </w:sdt>
    <w:p w14:paraId="14B834E6" w14:textId="77777777" w:rsidR="003B1778" w:rsidRDefault="003B1778"/>
    <w:sdt>
      <w:sdtPr>
        <w:tag w:val="goog_rdk_7"/>
        <w:id w:val="1469395606"/>
        <w:lock w:val="contentLocked"/>
      </w:sdtPr>
      <w:sdtContent>
        <w:tbl>
          <w:tblPr>
            <w:tblStyle w:val="a9"/>
            <w:tblW w:w="936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085"/>
            <w:gridCol w:w="7275"/>
          </w:tblGrid>
          <w:tr w:rsidR="003B1778" w14:paraId="73A10A6E" w14:textId="77777777">
            <w:tc>
              <w:tcPr>
                <w:tcW w:w="2085" w:type="dxa"/>
                <w:shd w:val="clear" w:color="auto" w:fill="F2F2F2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9D2146C" w14:textId="77777777" w:rsidR="003B1778" w:rsidRDefault="00000000">
                <w:pPr>
                  <w:jc w:val="center"/>
                </w:pPr>
                <w:r>
                  <w:t>시스템</w:t>
                </w:r>
                <w:r>
                  <w:t xml:space="preserve"> </w:t>
                </w:r>
                <w:r>
                  <w:t>제목</w:t>
                </w:r>
              </w:p>
            </w:tc>
            <w:tc>
              <w:tcPr>
                <w:tcW w:w="7275" w:type="dxa"/>
                <w:shd w:val="clear" w:color="auto" w:fill="F2F2F2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B666E45" w14:textId="77777777" w:rsidR="003B1778" w:rsidRDefault="00000000">
                <w:pPr>
                  <w:jc w:val="center"/>
                </w:pPr>
                <w:r>
                  <w:t xml:space="preserve"> </w:t>
                </w:r>
                <w:r>
                  <w:t>시스템</w:t>
                </w:r>
              </w:p>
            </w:tc>
          </w:tr>
          <w:tr w:rsidR="003B1778" w14:paraId="0AAEF0D3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41A151A" w14:textId="77777777" w:rsidR="003B1778" w:rsidRDefault="00000000">
                <w:pPr>
                  <w:jc w:val="center"/>
                </w:pPr>
                <w:r>
                  <w:t>유즈케이스</w:t>
                </w:r>
                <w:r>
                  <w:t xml:space="preserve"> ID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7A832BA" w14:textId="77777777" w:rsidR="003B1778" w:rsidRDefault="00000000">
                <w:pPr>
                  <w:jc w:val="left"/>
                </w:pPr>
                <w:r>
                  <w:t>UC005</w:t>
                </w:r>
              </w:p>
            </w:tc>
          </w:tr>
          <w:tr w:rsidR="003B1778" w14:paraId="33B59CE1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4598DD0" w14:textId="77777777" w:rsidR="003B1778" w:rsidRDefault="00000000">
                <w:pPr>
                  <w:jc w:val="center"/>
                </w:pPr>
                <w:r>
                  <w:t>유즈케이스</w:t>
                </w:r>
                <w:r>
                  <w:t xml:space="preserve"> </w:t>
                </w:r>
                <w:r>
                  <w:t>이름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AA2697D" w14:textId="77777777" w:rsidR="003B1778" w:rsidRDefault="00000000">
                <w:pPr>
                  <w:jc w:val="left"/>
                </w:pPr>
                <w:r>
                  <w:t>수강</w:t>
                </w:r>
                <w:r>
                  <w:t xml:space="preserve"> </w:t>
                </w:r>
                <w:r>
                  <w:t>계획</w:t>
                </w:r>
                <w:r>
                  <w:t xml:space="preserve"> </w:t>
                </w:r>
                <w:r>
                  <w:t>작성</w:t>
                </w:r>
              </w:p>
            </w:tc>
          </w:tr>
          <w:tr w:rsidR="003B1778" w14:paraId="48210F5E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9502D9E" w14:textId="77777777" w:rsidR="003B1778" w:rsidRDefault="00000000">
                <w:pPr>
                  <w:jc w:val="center"/>
                </w:pPr>
                <w:r>
                  <w:lastRenderedPageBreak/>
                  <w:t>액터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3F2E3FB" w14:textId="77777777" w:rsidR="003B1778" w:rsidRDefault="00000000">
                <w:pPr>
                  <w:jc w:val="left"/>
                </w:pPr>
                <w:r>
                  <w:t>유저</w:t>
                </w:r>
              </w:p>
            </w:tc>
          </w:tr>
          <w:tr w:rsidR="003B1778" w14:paraId="2B5FFBF3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757544D" w14:textId="77777777" w:rsidR="003B1778" w:rsidRDefault="00000000">
                <w:pPr>
                  <w:jc w:val="center"/>
                </w:pPr>
                <w:r>
                  <w:t>시작</w:t>
                </w:r>
                <w:r>
                  <w:t xml:space="preserve"> </w:t>
                </w:r>
                <w:r>
                  <w:t>조건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C49EEEE" w14:textId="77777777" w:rsidR="003B1778" w:rsidRDefault="00000000">
                <w:pPr>
                  <w:jc w:val="left"/>
                </w:pPr>
                <w:r>
                  <w:t>유저가</w:t>
                </w:r>
                <w:r>
                  <w:t xml:space="preserve"> </w:t>
                </w:r>
                <w:r>
                  <w:t>대시보드로</w:t>
                </w:r>
                <w:r>
                  <w:t xml:space="preserve"> </w:t>
                </w:r>
                <w:r>
                  <w:t>이동함</w:t>
                </w:r>
                <w:r>
                  <w:t xml:space="preserve">, </w:t>
                </w:r>
                <w:r>
                  <w:t>유저가</w:t>
                </w:r>
                <w:r>
                  <w:t xml:space="preserve"> </w:t>
                </w:r>
                <w:r>
                  <w:t>데이터</w:t>
                </w:r>
                <w:r>
                  <w:t xml:space="preserve"> </w:t>
                </w:r>
                <w:r>
                  <w:t>동기화를</w:t>
                </w:r>
                <w:r>
                  <w:t xml:space="preserve"> </w:t>
                </w:r>
                <w:r>
                  <w:t>진행함</w:t>
                </w:r>
              </w:p>
            </w:tc>
          </w:tr>
          <w:tr w:rsidR="003B1778" w14:paraId="3EE611BC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C516ACD" w14:textId="77777777" w:rsidR="003B1778" w:rsidRDefault="00000000">
                <w:pPr>
                  <w:jc w:val="center"/>
                </w:pPr>
                <w:r>
                  <w:t>기본</w:t>
                </w:r>
                <w:r>
                  <w:t xml:space="preserve"> </w:t>
                </w:r>
                <w:r>
                  <w:t>흐름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A7B05EC" w14:textId="77777777" w:rsidR="003B1778" w:rsidRDefault="00000000">
                <w:pPr>
                  <w:numPr>
                    <w:ilvl w:val="0"/>
                    <w:numId w:val="3"/>
                  </w:numPr>
                  <w:jc w:val="left"/>
                </w:pPr>
                <w:r>
                  <w:t>유저가</w:t>
                </w:r>
                <w:r>
                  <w:t xml:space="preserve"> </w:t>
                </w:r>
                <w:r>
                  <w:t>대시보드로</w:t>
                </w:r>
                <w:r>
                  <w:t xml:space="preserve"> </w:t>
                </w:r>
                <w:r>
                  <w:t>이동</w:t>
                </w:r>
              </w:p>
              <w:p w14:paraId="5C9F2B90" w14:textId="77777777" w:rsidR="003B1778" w:rsidRDefault="00000000">
                <w:pPr>
                  <w:numPr>
                    <w:ilvl w:val="0"/>
                    <w:numId w:val="3"/>
                  </w:numPr>
                  <w:jc w:val="left"/>
                </w:pPr>
                <w:r>
                  <w:t>시스템에서</w:t>
                </w:r>
                <w:r>
                  <w:t xml:space="preserve"> </w:t>
                </w:r>
                <w:r>
                  <w:t>남은</w:t>
                </w:r>
                <w:r>
                  <w:t xml:space="preserve"> </w:t>
                </w:r>
                <w:r>
                  <w:t>학기</w:t>
                </w:r>
                <w:r>
                  <w:t xml:space="preserve"> </w:t>
                </w:r>
                <w:r>
                  <w:t>동안</w:t>
                </w:r>
                <w:r>
                  <w:t xml:space="preserve"> </w:t>
                </w:r>
                <w:r>
                  <w:t>들어야할</w:t>
                </w:r>
                <w:r>
                  <w:t xml:space="preserve"> </w:t>
                </w:r>
                <w:r>
                  <w:t>과목들에</w:t>
                </w:r>
                <w:r>
                  <w:t xml:space="preserve"> </w:t>
                </w:r>
                <w:r>
                  <w:t>대한</w:t>
                </w:r>
                <w:r>
                  <w:t xml:space="preserve"> </w:t>
                </w:r>
                <w:r>
                  <w:t>리스트를</w:t>
                </w:r>
                <w:r>
                  <w:t xml:space="preserve"> </w:t>
                </w:r>
                <w:r>
                  <w:t>제공</w:t>
                </w:r>
              </w:p>
              <w:p w14:paraId="615724D4" w14:textId="77777777" w:rsidR="003B1778" w:rsidRDefault="00000000">
                <w:pPr>
                  <w:numPr>
                    <w:ilvl w:val="0"/>
                    <w:numId w:val="3"/>
                  </w:numPr>
                  <w:jc w:val="left"/>
                </w:pPr>
                <w:r>
                  <w:t>남은</w:t>
                </w:r>
                <w:r>
                  <w:t xml:space="preserve"> </w:t>
                </w:r>
                <w:r>
                  <w:t>학기에</w:t>
                </w:r>
                <w:r>
                  <w:t xml:space="preserve"> </w:t>
                </w:r>
                <w:r>
                  <w:t>들을</w:t>
                </w:r>
                <w:r>
                  <w:t xml:space="preserve"> </w:t>
                </w:r>
                <w:r>
                  <w:t>과목들을</w:t>
                </w:r>
                <w:r>
                  <w:t xml:space="preserve"> </w:t>
                </w:r>
                <w:r>
                  <w:t>채우는</w:t>
                </w:r>
                <w:r>
                  <w:t xml:space="preserve"> </w:t>
                </w:r>
                <w:r>
                  <w:t>수강</w:t>
                </w:r>
                <w:r>
                  <w:t xml:space="preserve"> </w:t>
                </w:r>
                <w:r>
                  <w:t>계획을</w:t>
                </w:r>
                <w:r>
                  <w:t xml:space="preserve"> </w:t>
                </w:r>
                <w:r>
                  <w:t>작성할</w:t>
                </w:r>
                <w:r>
                  <w:t xml:space="preserve"> </w:t>
                </w:r>
                <w:r>
                  <w:t>수</w:t>
                </w:r>
                <w:r>
                  <w:t xml:space="preserve"> </w:t>
                </w:r>
                <w:r>
                  <w:t>있도록</w:t>
                </w:r>
                <w:r>
                  <w:t xml:space="preserve"> </w:t>
                </w:r>
                <w:r>
                  <w:t>시뮬레이션을</w:t>
                </w:r>
                <w:r>
                  <w:t xml:space="preserve"> </w:t>
                </w:r>
                <w:r>
                  <w:t>제공</w:t>
                </w:r>
              </w:p>
              <w:p w14:paraId="672CB9F9" w14:textId="77777777" w:rsidR="003B1778" w:rsidRDefault="00000000">
                <w:pPr>
                  <w:numPr>
                    <w:ilvl w:val="1"/>
                    <w:numId w:val="3"/>
                  </w:numPr>
                  <w:jc w:val="left"/>
                </w:pPr>
                <w:r>
                  <w:t>필수</w:t>
                </w:r>
                <w:r>
                  <w:t xml:space="preserve"> </w:t>
                </w:r>
                <w:r>
                  <w:t>이수</w:t>
                </w:r>
                <w:r>
                  <w:t xml:space="preserve"> </w:t>
                </w:r>
                <w:r>
                  <w:t>과목을</w:t>
                </w:r>
                <w:r>
                  <w:t xml:space="preserve"> </w:t>
                </w:r>
                <w:r>
                  <w:t>보여주는</w:t>
                </w:r>
                <w:r>
                  <w:t xml:space="preserve"> </w:t>
                </w:r>
                <w:r>
                  <w:t>리스트</w:t>
                </w:r>
                <w:r>
                  <w:t xml:space="preserve"> </w:t>
                </w:r>
                <w:r>
                  <w:t>제공</w:t>
                </w:r>
              </w:p>
              <w:p w14:paraId="39E760F2" w14:textId="77777777" w:rsidR="003B1778" w:rsidRDefault="00000000">
                <w:pPr>
                  <w:numPr>
                    <w:ilvl w:val="1"/>
                    <w:numId w:val="3"/>
                  </w:numPr>
                  <w:jc w:val="left"/>
                </w:pPr>
                <w:r>
                  <w:t>선후수</w:t>
                </w:r>
                <w:r>
                  <w:t xml:space="preserve"> </w:t>
                </w:r>
                <w:r>
                  <w:t>과목을</w:t>
                </w:r>
                <w:r>
                  <w:t xml:space="preserve"> </w:t>
                </w:r>
                <w:r>
                  <w:t>고려하여</w:t>
                </w:r>
                <w:r>
                  <w:t xml:space="preserve"> </w:t>
                </w:r>
                <w:r>
                  <w:t>불가능한</w:t>
                </w:r>
                <w:r>
                  <w:t xml:space="preserve"> </w:t>
                </w:r>
                <w:r>
                  <w:t>것은</w:t>
                </w:r>
                <w:r>
                  <w:t xml:space="preserve"> </w:t>
                </w:r>
                <w:r>
                  <w:t>계획할</w:t>
                </w:r>
                <w:r>
                  <w:t xml:space="preserve"> </w:t>
                </w:r>
                <w:r>
                  <w:t>수</w:t>
                </w:r>
                <w:r>
                  <w:t xml:space="preserve"> </w:t>
                </w:r>
                <w:r>
                  <w:t>없게</w:t>
                </w:r>
                <w:r>
                  <w:t xml:space="preserve"> </w:t>
                </w:r>
                <w:r>
                  <w:t>함</w:t>
                </w:r>
              </w:p>
              <w:p w14:paraId="7C7EF56F" w14:textId="77777777" w:rsidR="003B1778" w:rsidRDefault="00000000">
                <w:pPr>
                  <w:numPr>
                    <w:ilvl w:val="1"/>
                    <w:numId w:val="3"/>
                  </w:numPr>
                  <w:jc w:val="left"/>
                </w:pPr>
                <w:r>
                  <w:t>각</w:t>
                </w:r>
                <w:r>
                  <w:t xml:space="preserve"> </w:t>
                </w:r>
                <w:r>
                  <w:t>학기마다</w:t>
                </w:r>
                <w:r>
                  <w:t xml:space="preserve"> </w:t>
                </w:r>
                <w:r>
                  <w:t>카테고리별로</w:t>
                </w:r>
                <w:r>
                  <w:t xml:space="preserve"> </w:t>
                </w:r>
                <w:r>
                  <w:t>얼마나</w:t>
                </w:r>
                <w:r>
                  <w:t xml:space="preserve"> </w:t>
                </w:r>
                <w:r>
                  <w:t>채워지는</w:t>
                </w:r>
                <w:r>
                  <w:t xml:space="preserve"> </w:t>
                </w:r>
                <w:r>
                  <w:t>지를</w:t>
                </w:r>
                <w:r>
                  <w:t xml:space="preserve"> </w:t>
                </w:r>
                <w:r>
                  <w:t>알려줌</w:t>
                </w:r>
              </w:p>
              <w:p w14:paraId="2D9A9524" w14:textId="77777777" w:rsidR="003B1778" w:rsidRDefault="00000000">
                <w:pPr>
                  <w:numPr>
                    <w:ilvl w:val="0"/>
                    <w:numId w:val="3"/>
                  </w:numPr>
                  <w:jc w:val="left"/>
                </w:pPr>
                <w:r>
                  <w:t>유저가</w:t>
                </w:r>
                <w:r>
                  <w:t xml:space="preserve"> </w:t>
                </w:r>
                <w:r>
                  <w:t>수강</w:t>
                </w:r>
                <w:r>
                  <w:t xml:space="preserve"> </w:t>
                </w:r>
                <w:r>
                  <w:t>계획을</w:t>
                </w:r>
                <w:r>
                  <w:t xml:space="preserve"> UI</w:t>
                </w:r>
                <w:r>
                  <w:t>를</w:t>
                </w:r>
                <w:r>
                  <w:t xml:space="preserve"> </w:t>
                </w:r>
                <w:r>
                  <w:t>인터랙션하며</w:t>
                </w:r>
                <w:r>
                  <w:t xml:space="preserve"> </w:t>
                </w:r>
                <w:r>
                  <w:t>계획</w:t>
                </w:r>
              </w:p>
              <w:p w14:paraId="1E585C9F" w14:textId="77777777" w:rsidR="003B1778" w:rsidRDefault="00000000">
                <w:pPr>
                  <w:numPr>
                    <w:ilvl w:val="0"/>
                    <w:numId w:val="3"/>
                  </w:numPr>
                  <w:jc w:val="left"/>
                </w:pPr>
                <w:r>
                  <w:t>수강</w:t>
                </w:r>
                <w:r>
                  <w:t xml:space="preserve"> </w:t>
                </w:r>
                <w:r>
                  <w:t>계획을</w:t>
                </w:r>
                <w:r>
                  <w:t xml:space="preserve"> </w:t>
                </w:r>
                <w:r>
                  <w:t>저장함</w:t>
                </w:r>
              </w:p>
            </w:tc>
          </w:tr>
          <w:tr w:rsidR="003B1778" w14:paraId="4C4D2651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B432833" w14:textId="77777777" w:rsidR="003B1778" w:rsidRDefault="00000000">
                <w:pPr>
                  <w:jc w:val="center"/>
                </w:pPr>
                <w:r>
                  <w:t>대안</w:t>
                </w:r>
                <w:r>
                  <w:t xml:space="preserve"> </w:t>
                </w:r>
                <w:r>
                  <w:t>흐름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A69EA44" w14:textId="77777777" w:rsidR="003B1778" w:rsidRDefault="00000000">
                <w:pPr>
                  <w:jc w:val="left"/>
                </w:pPr>
                <w:r>
                  <w:t>-</w:t>
                </w:r>
              </w:p>
            </w:tc>
          </w:tr>
          <w:tr w:rsidR="003B1778" w14:paraId="3CDE41F5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6C3D5C1" w14:textId="77777777" w:rsidR="003B1778" w:rsidRDefault="00000000">
                <w:pPr>
                  <w:jc w:val="center"/>
                </w:pPr>
                <w:r>
                  <w:t>종료</w:t>
                </w:r>
                <w:r>
                  <w:t xml:space="preserve"> </w:t>
                </w:r>
                <w:r>
                  <w:t>조건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1EC2F45" w14:textId="77777777" w:rsidR="003B1778" w:rsidRDefault="00000000">
                <w:pPr>
                  <w:jc w:val="left"/>
                </w:pPr>
                <w:r>
                  <w:t>유저</w:t>
                </w:r>
                <w:r>
                  <w:t xml:space="preserve"> </w:t>
                </w:r>
                <w:r>
                  <w:t>인터랙션</w:t>
                </w:r>
                <w:r>
                  <w:t xml:space="preserve"> </w:t>
                </w:r>
                <w:r>
                  <w:t>종료</w:t>
                </w:r>
                <w:r>
                  <w:t xml:space="preserve"> </w:t>
                </w:r>
                <w:r>
                  <w:t>및</w:t>
                </w:r>
                <w:r>
                  <w:t xml:space="preserve"> </w:t>
                </w:r>
                <w:r>
                  <w:t>저장</w:t>
                </w:r>
              </w:p>
            </w:tc>
          </w:tr>
        </w:tbl>
      </w:sdtContent>
    </w:sdt>
    <w:p w14:paraId="35953051" w14:textId="77777777" w:rsidR="003B1778" w:rsidRDefault="003B1778"/>
    <w:p w14:paraId="376B64E0" w14:textId="77777777" w:rsidR="003B1778" w:rsidRDefault="003B1778"/>
    <w:p w14:paraId="2E09A9DC" w14:textId="77777777" w:rsidR="003B1778" w:rsidRDefault="003B1778"/>
    <w:p w14:paraId="43C63783" w14:textId="77777777" w:rsidR="003B1778" w:rsidRDefault="003B1778"/>
    <w:p w14:paraId="264C6738" w14:textId="77777777" w:rsidR="003B1778" w:rsidRDefault="003B1778"/>
    <w:p w14:paraId="5C20A5E2" w14:textId="77777777" w:rsidR="003B1778" w:rsidRDefault="003B1778"/>
    <w:p w14:paraId="6B88C76F" w14:textId="77777777" w:rsidR="003B1778" w:rsidRDefault="003B1778"/>
    <w:p w14:paraId="7957E295" w14:textId="77777777" w:rsidR="003B1778" w:rsidRDefault="00000000">
      <w:pPr>
        <w:pStyle w:val="Heading1"/>
        <w:numPr>
          <w:ilvl w:val="0"/>
          <w:numId w:val="1"/>
        </w:numPr>
      </w:pPr>
      <w:bookmarkStart w:id="20" w:name="_heading=h.35nkun2" w:colFirst="0" w:colLast="0"/>
      <w:bookmarkEnd w:id="20"/>
      <w:proofErr w:type="spellStart"/>
      <w:r>
        <w:t>비기능</w:t>
      </w:r>
      <w:proofErr w:type="spellEnd"/>
      <w:r>
        <w:t xml:space="preserve"> </w:t>
      </w:r>
      <w:r>
        <w:t>요구사항</w:t>
      </w:r>
      <w:r>
        <w:t xml:space="preserve"> (Non-Functional Requirements)</w:t>
      </w:r>
    </w:p>
    <w:tbl>
      <w:tblPr>
        <w:tblStyle w:val="a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15"/>
        <w:gridCol w:w="2250"/>
        <w:gridCol w:w="5485"/>
      </w:tblGrid>
      <w:tr w:rsidR="003B1778" w14:paraId="57E67122" w14:textId="77777777">
        <w:tc>
          <w:tcPr>
            <w:tcW w:w="1615" w:type="dxa"/>
            <w:shd w:val="clear" w:color="auto" w:fill="F2F2F2"/>
          </w:tcPr>
          <w:p w14:paraId="3B9C78AC" w14:textId="77777777" w:rsidR="003B1778" w:rsidRDefault="00000000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ID</w:t>
            </w:r>
          </w:p>
        </w:tc>
        <w:tc>
          <w:tcPr>
            <w:tcW w:w="2250" w:type="dxa"/>
            <w:shd w:val="clear" w:color="auto" w:fill="F2F2F2"/>
          </w:tcPr>
          <w:p w14:paraId="7CCE32C6" w14:textId="77777777" w:rsidR="003B1778" w:rsidRDefault="00000000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요구 항목</w:t>
            </w:r>
          </w:p>
        </w:tc>
        <w:tc>
          <w:tcPr>
            <w:tcW w:w="5485" w:type="dxa"/>
            <w:shd w:val="clear" w:color="auto" w:fill="F2F2F2"/>
          </w:tcPr>
          <w:p w14:paraId="0D7EE366" w14:textId="77777777" w:rsidR="003B1778" w:rsidRDefault="00000000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설명</w:t>
            </w:r>
          </w:p>
        </w:tc>
      </w:tr>
      <w:tr w:rsidR="003B1778" w14:paraId="3CD96CEC" w14:textId="77777777">
        <w:tc>
          <w:tcPr>
            <w:tcW w:w="1615" w:type="dxa"/>
          </w:tcPr>
          <w:p w14:paraId="3E8EFE38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NF001</w:t>
            </w:r>
          </w:p>
        </w:tc>
        <w:tc>
          <w:tcPr>
            <w:tcW w:w="2250" w:type="dxa"/>
          </w:tcPr>
          <w:p w14:paraId="0EBB6E28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 xml:space="preserve">Performance </w:t>
            </w:r>
          </w:p>
        </w:tc>
        <w:tc>
          <w:tcPr>
            <w:tcW w:w="5485" w:type="dxa"/>
          </w:tcPr>
          <w:p w14:paraId="477DB6C5" w14:textId="77777777" w:rsidR="003B1778" w:rsidRDefault="00000000">
            <w:pPr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서울시립대학교 재학생 약 8,700명이 1시간동안 집중적으로 서비스를 사용하는 상황을 고려, 서비스는 1초에 최대 3건 이상의 요청(로그인, 학점 조회를 포함)을 처리할 수 있어야 한다.</w:t>
            </w:r>
          </w:p>
        </w:tc>
      </w:tr>
      <w:tr w:rsidR="003B1778" w14:paraId="3E22534C" w14:textId="77777777">
        <w:trPr>
          <w:trHeight w:val="270"/>
        </w:trPr>
        <w:tc>
          <w:tcPr>
            <w:tcW w:w="1615" w:type="dxa"/>
          </w:tcPr>
          <w:p w14:paraId="7C346CE7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NF002</w:t>
            </w:r>
          </w:p>
        </w:tc>
        <w:tc>
          <w:tcPr>
            <w:tcW w:w="2250" w:type="dxa"/>
          </w:tcPr>
          <w:p w14:paraId="0242CB97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Performance</w:t>
            </w:r>
          </w:p>
        </w:tc>
        <w:tc>
          <w:tcPr>
            <w:tcW w:w="5485" w:type="dxa"/>
          </w:tcPr>
          <w:p w14:paraId="57890219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이루넷에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접속하여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정보를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가져오는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모든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기능에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대하여</w:t>
            </w:r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이루넷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서버에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과부하가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걸리지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않도록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데이터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동기화를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유저당</w:t>
            </w:r>
            <w:r>
              <w:rPr>
                <w:sz w:val="22"/>
                <w:szCs w:val="22"/>
              </w:rPr>
              <w:t xml:space="preserve"> 3</w:t>
            </w:r>
            <w:r>
              <w:rPr>
                <w:sz w:val="22"/>
                <w:szCs w:val="22"/>
              </w:rPr>
              <w:t>시간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당</w:t>
            </w:r>
            <w:r>
              <w:rPr>
                <w:sz w:val="22"/>
                <w:szCs w:val="22"/>
              </w:rPr>
              <w:t xml:space="preserve"> 1</w:t>
            </w:r>
            <w:r>
              <w:rPr>
                <w:sz w:val="22"/>
                <w:szCs w:val="22"/>
              </w:rPr>
              <w:t>회로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제한한다</w:t>
            </w:r>
            <w:r>
              <w:rPr>
                <w:sz w:val="22"/>
                <w:szCs w:val="22"/>
              </w:rPr>
              <w:t>.</w:t>
            </w:r>
          </w:p>
        </w:tc>
      </w:tr>
      <w:tr w:rsidR="003B1778" w14:paraId="32DF5877" w14:textId="77777777">
        <w:tc>
          <w:tcPr>
            <w:tcW w:w="1615" w:type="dxa"/>
          </w:tcPr>
          <w:p w14:paraId="45E26FC3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NF003</w:t>
            </w:r>
          </w:p>
        </w:tc>
        <w:tc>
          <w:tcPr>
            <w:tcW w:w="2250" w:type="dxa"/>
          </w:tcPr>
          <w:p w14:paraId="1AE66DEC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Performance</w:t>
            </w:r>
          </w:p>
        </w:tc>
        <w:tc>
          <w:tcPr>
            <w:tcW w:w="5485" w:type="dxa"/>
          </w:tcPr>
          <w:p w14:paraId="1513C7A9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빠른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응답속도를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위해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강좌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정보</w:t>
            </w:r>
            <w:r>
              <w:rPr>
                <w:sz w:val="22"/>
                <w:szCs w:val="22"/>
              </w:rPr>
              <w:t xml:space="preserve">, </w:t>
            </w:r>
            <w:r>
              <w:rPr>
                <w:sz w:val="22"/>
                <w:szCs w:val="22"/>
              </w:rPr>
              <w:t>유저의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수강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정보를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데이터베이스에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저장한다</w:t>
            </w:r>
            <w:r>
              <w:rPr>
                <w:sz w:val="22"/>
                <w:szCs w:val="22"/>
              </w:rPr>
              <w:t>.</w:t>
            </w:r>
          </w:p>
        </w:tc>
      </w:tr>
      <w:tr w:rsidR="003B1778" w14:paraId="5D40E73A" w14:textId="77777777">
        <w:tc>
          <w:tcPr>
            <w:tcW w:w="1615" w:type="dxa"/>
          </w:tcPr>
          <w:p w14:paraId="3D519E4E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NF004</w:t>
            </w:r>
          </w:p>
        </w:tc>
        <w:tc>
          <w:tcPr>
            <w:tcW w:w="2250" w:type="dxa"/>
          </w:tcPr>
          <w:p w14:paraId="7F32DE57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Performance</w:t>
            </w:r>
          </w:p>
        </w:tc>
        <w:tc>
          <w:tcPr>
            <w:tcW w:w="5485" w:type="dxa"/>
          </w:tcPr>
          <w:p w14:paraId="5D889ECC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본인의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정보를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가져오는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기능에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대하여</w:t>
            </w:r>
            <w:r>
              <w:rPr>
                <w:sz w:val="22"/>
                <w:szCs w:val="22"/>
              </w:rPr>
              <w:t xml:space="preserve">, </w:t>
            </w:r>
            <w:r>
              <w:rPr>
                <w:sz w:val="22"/>
                <w:szCs w:val="22"/>
              </w:rPr>
              <w:t>외부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시스템</w:t>
            </w:r>
            <w:r>
              <w:rPr>
                <w:sz w:val="22"/>
                <w:szCs w:val="22"/>
              </w:rPr>
              <w:t>(</w:t>
            </w:r>
            <w:proofErr w:type="spellStart"/>
            <w:r>
              <w:rPr>
                <w:sz w:val="22"/>
                <w:szCs w:val="22"/>
              </w:rPr>
              <w:t>이루넷</w:t>
            </w:r>
            <w:proofErr w:type="spellEnd"/>
            <w:r>
              <w:rPr>
                <w:sz w:val="22"/>
                <w:szCs w:val="22"/>
              </w:rPr>
              <w:t>)</w:t>
            </w:r>
            <w:r>
              <w:rPr>
                <w:sz w:val="22"/>
                <w:szCs w:val="22"/>
              </w:rPr>
              <w:t>에서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정보를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가져오는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것을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감안하여</w:t>
            </w:r>
            <w:r>
              <w:rPr>
                <w:sz w:val="22"/>
                <w:szCs w:val="22"/>
              </w:rPr>
              <w:t xml:space="preserve">, </w:t>
            </w:r>
            <w:r>
              <w:rPr>
                <w:sz w:val="22"/>
                <w:szCs w:val="22"/>
              </w:rPr>
              <w:t>최대</w:t>
            </w:r>
            <w:r>
              <w:rPr>
                <w:sz w:val="22"/>
                <w:szCs w:val="22"/>
              </w:rPr>
              <w:t xml:space="preserve"> 3</w:t>
            </w:r>
            <w:r>
              <w:rPr>
                <w:sz w:val="22"/>
                <w:szCs w:val="22"/>
              </w:rPr>
              <w:t>초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이내에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처리해야한다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</w:tr>
      <w:tr w:rsidR="003B1778" w14:paraId="310767E1" w14:textId="77777777">
        <w:tc>
          <w:tcPr>
            <w:tcW w:w="1615" w:type="dxa"/>
          </w:tcPr>
          <w:p w14:paraId="1DF38439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NF005</w:t>
            </w:r>
          </w:p>
        </w:tc>
        <w:tc>
          <w:tcPr>
            <w:tcW w:w="2250" w:type="dxa"/>
          </w:tcPr>
          <w:p w14:paraId="2224449E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Security</w:t>
            </w:r>
          </w:p>
        </w:tc>
        <w:tc>
          <w:tcPr>
            <w:tcW w:w="5485" w:type="dxa"/>
          </w:tcPr>
          <w:p w14:paraId="646926EE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서버</w:t>
            </w:r>
            <w:r>
              <w:rPr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클라이언트간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통신은</w:t>
            </w:r>
            <w:r>
              <w:rPr>
                <w:sz w:val="22"/>
                <w:szCs w:val="22"/>
              </w:rPr>
              <w:t xml:space="preserve"> SSL</w:t>
            </w:r>
            <w:r>
              <w:rPr>
                <w:sz w:val="22"/>
                <w:szCs w:val="22"/>
              </w:rPr>
              <w:t>을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통해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암호화되어야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한다</w:t>
            </w:r>
            <w:r>
              <w:rPr>
                <w:sz w:val="22"/>
                <w:szCs w:val="22"/>
              </w:rPr>
              <w:t>.</w:t>
            </w:r>
          </w:p>
        </w:tc>
      </w:tr>
      <w:tr w:rsidR="003B1778" w14:paraId="367DC4D5" w14:textId="77777777">
        <w:tc>
          <w:tcPr>
            <w:tcW w:w="1615" w:type="dxa"/>
          </w:tcPr>
          <w:p w14:paraId="04290067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NF006</w:t>
            </w:r>
          </w:p>
        </w:tc>
        <w:tc>
          <w:tcPr>
            <w:tcW w:w="2250" w:type="dxa"/>
          </w:tcPr>
          <w:p w14:paraId="340124D8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Security</w:t>
            </w:r>
          </w:p>
        </w:tc>
        <w:tc>
          <w:tcPr>
            <w:tcW w:w="5485" w:type="dxa"/>
          </w:tcPr>
          <w:p w14:paraId="2AEF3981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유저의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개인정보</w:t>
            </w:r>
            <w:r>
              <w:rPr>
                <w:sz w:val="22"/>
                <w:szCs w:val="22"/>
              </w:rPr>
              <w:t>(</w:t>
            </w:r>
            <w:r>
              <w:rPr>
                <w:sz w:val="22"/>
                <w:szCs w:val="22"/>
              </w:rPr>
              <w:t>수강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정보</w:t>
            </w:r>
            <w:r>
              <w:rPr>
                <w:sz w:val="22"/>
                <w:szCs w:val="22"/>
              </w:rPr>
              <w:t xml:space="preserve">, </w:t>
            </w:r>
            <w:r>
              <w:rPr>
                <w:sz w:val="22"/>
                <w:szCs w:val="22"/>
              </w:rPr>
              <w:t>플랜</w:t>
            </w:r>
            <w:r>
              <w:rPr>
                <w:sz w:val="22"/>
                <w:szCs w:val="22"/>
              </w:rPr>
              <w:t>)</w:t>
            </w:r>
            <w:r>
              <w:rPr>
                <w:sz w:val="22"/>
                <w:szCs w:val="22"/>
              </w:rPr>
              <w:t>는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암호화되어야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한다</w:t>
            </w:r>
            <w:r>
              <w:rPr>
                <w:sz w:val="22"/>
                <w:szCs w:val="22"/>
              </w:rPr>
              <w:t>.</w:t>
            </w:r>
          </w:p>
        </w:tc>
      </w:tr>
      <w:tr w:rsidR="003B1778" w14:paraId="495E04A0" w14:textId="77777777">
        <w:tc>
          <w:tcPr>
            <w:tcW w:w="1615" w:type="dxa"/>
          </w:tcPr>
          <w:p w14:paraId="11F4F759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NF007</w:t>
            </w:r>
          </w:p>
        </w:tc>
        <w:tc>
          <w:tcPr>
            <w:tcW w:w="2250" w:type="dxa"/>
          </w:tcPr>
          <w:p w14:paraId="7DC1CE3F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Security</w:t>
            </w:r>
          </w:p>
        </w:tc>
        <w:tc>
          <w:tcPr>
            <w:tcW w:w="5485" w:type="dxa"/>
          </w:tcPr>
          <w:p w14:paraId="0F123A94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유저의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이루넷</w:t>
            </w:r>
            <w:proofErr w:type="spellEnd"/>
            <w:r>
              <w:rPr>
                <w:sz w:val="22"/>
                <w:szCs w:val="22"/>
              </w:rPr>
              <w:t xml:space="preserve"> ID/PW</w:t>
            </w:r>
            <w:proofErr w:type="spellStart"/>
            <w:r>
              <w:rPr>
                <w:sz w:val="22"/>
                <w:szCs w:val="22"/>
              </w:rPr>
              <w:t>를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서버에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저장하면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안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된다</w:t>
            </w:r>
            <w:r>
              <w:rPr>
                <w:sz w:val="22"/>
                <w:szCs w:val="22"/>
              </w:rPr>
              <w:t>.</w:t>
            </w:r>
          </w:p>
        </w:tc>
      </w:tr>
      <w:tr w:rsidR="003B1778" w14:paraId="2B6903EC" w14:textId="77777777">
        <w:trPr>
          <w:trHeight w:val="842"/>
        </w:trPr>
        <w:tc>
          <w:tcPr>
            <w:tcW w:w="1615" w:type="dxa"/>
          </w:tcPr>
          <w:p w14:paraId="36E44531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NF008</w:t>
            </w:r>
          </w:p>
        </w:tc>
        <w:tc>
          <w:tcPr>
            <w:tcW w:w="2250" w:type="dxa"/>
          </w:tcPr>
          <w:p w14:paraId="6E3F452F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Compatibility</w:t>
            </w:r>
          </w:p>
        </w:tc>
        <w:tc>
          <w:tcPr>
            <w:tcW w:w="5485" w:type="dxa"/>
          </w:tcPr>
          <w:p w14:paraId="0C4E1ADB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유저는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디바이스의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운영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체제</w:t>
            </w:r>
            <w:r>
              <w:rPr>
                <w:sz w:val="22"/>
                <w:szCs w:val="22"/>
              </w:rPr>
              <w:t xml:space="preserve">(Windows, Linux, Mac) </w:t>
            </w:r>
            <w:r>
              <w:rPr>
                <w:sz w:val="22"/>
                <w:szCs w:val="22"/>
              </w:rPr>
              <w:t>및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아키텍쳐</w:t>
            </w:r>
            <w:proofErr w:type="spellEnd"/>
            <w:r>
              <w:rPr>
                <w:sz w:val="22"/>
                <w:szCs w:val="22"/>
              </w:rPr>
              <w:t>(x86, ARM)</w:t>
            </w:r>
            <w:proofErr w:type="spellStart"/>
            <w:r>
              <w:rPr>
                <w:sz w:val="22"/>
                <w:szCs w:val="22"/>
              </w:rPr>
              <w:t>에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무관하게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서비스를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사용할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수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있어야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한다</w:t>
            </w:r>
            <w:r>
              <w:rPr>
                <w:sz w:val="22"/>
                <w:szCs w:val="22"/>
              </w:rPr>
              <w:t>.</w:t>
            </w:r>
          </w:p>
        </w:tc>
      </w:tr>
      <w:tr w:rsidR="003B1778" w14:paraId="7E1E2F74" w14:textId="77777777">
        <w:tc>
          <w:tcPr>
            <w:tcW w:w="1615" w:type="dxa"/>
          </w:tcPr>
          <w:p w14:paraId="76C84FB2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NF009</w:t>
            </w:r>
          </w:p>
        </w:tc>
        <w:tc>
          <w:tcPr>
            <w:tcW w:w="2250" w:type="dxa"/>
          </w:tcPr>
          <w:p w14:paraId="7DA64D22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Compatibility</w:t>
            </w:r>
          </w:p>
        </w:tc>
        <w:tc>
          <w:tcPr>
            <w:tcW w:w="5485" w:type="dxa"/>
          </w:tcPr>
          <w:p w14:paraId="6FE9F9B9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서비스는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웹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브라우저</w:t>
            </w:r>
            <w:r>
              <w:rPr>
                <w:sz w:val="22"/>
                <w:szCs w:val="22"/>
              </w:rPr>
              <w:t xml:space="preserve"> Chrome</w:t>
            </w:r>
            <w:r>
              <w:rPr>
                <w:sz w:val="22"/>
                <w:szCs w:val="22"/>
              </w:rPr>
              <w:t>에서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사용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가능해야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한다</w:t>
            </w:r>
            <w:r>
              <w:rPr>
                <w:sz w:val="22"/>
                <w:szCs w:val="22"/>
              </w:rPr>
              <w:t>.</w:t>
            </w:r>
          </w:p>
        </w:tc>
      </w:tr>
      <w:tr w:rsidR="003B1778" w14:paraId="63A2F2AE" w14:textId="77777777">
        <w:tc>
          <w:tcPr>
            <w:tcW w:w="1615" w:type="dxa"/>
          </w:tcPr>
          <w:p w14:paraId="670F8214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NF010</w:t>
            </w:r>
          </w:p>
        </w:tc>
        <w:tc>
          <w:tcPr>
            <w:tcW w:w="2250" w:type="dxa"/>
          </w:tcPr>
          <w:p w14:paraId="58FE2CBB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Availability</w:t>
            </w:r>
          </w:p>
        </w:tc>
        <w:tc>
          <w:tcPr>
            <w:tcW w:w="5485" w:type="dxa"/>
          </w:tcPr>
          <w:p w14:paraId="2A06D841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연간</w:t>
            </w:r>
            <w:r>
              <w:rPr>
                <w:sz w:val="22"/>
                <w:szCs w:val="22"/>
              </w:rPr>
              <w:t xml:space="preserve"> 1% </w:t>
            </w:r>
            <w:r>
              <w:rPr>
                <w:sz w:val="22"/>
                <w:szCs w:val="22"/>
              </w:rPr>
              <w:t>미만의</w:t>
            </w:r>
            <w:r>
              <w:rPr>
                <w:sz w:val="22"/>
                <w:szCs w:val="22"/>
              </w:rPr>
              <w:t xml:space="preserve"> downtime</w:t>
            </w:r>
            <w:r>
              <w:rPr>
                <w:sz w:val="22"/>
                <w:szCs w:val="22"/>
              </w:rPr>
              <w:t>만이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허용된다</w:t>
            </w:r>
            <w:r>
              <w:rPr>
                <w:sz w:val="22"/>
                <w:szCs w:val="22"/>
              </w:rPr>
              <w:t>.</w:t>
            </w:r>
          </w:p>
        </w:tc>
      </w:tr>
      <w:tr w:rsidR="003B1778" w14:paraId="2AEB6A94" w14:textId="77777777">
        <w:tc>
          <w:tcPr>
            <w:tcW w:w="1615" w:type="dxa"/>
          </w:tcPr>
          <w:p w14:paraId="7D44D878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NF011</w:t>
            </w:r>
          </w:p>
        </w:tc>
        <w:tc>
          <w:tcPr>
            <w:tcW w:w="2250" w:type="dxa"/>
          </w:tcPr>
          <w:p w14:paraId="55317CF0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Maintainability</w:t>
            </w:r>
          </w:p>
        </w:tc>
        <w:tc>
          <w:tcPr>
            <w:tcW w:w="5485" w:type="dxa"/>
          </w:tcPr>
          <w:p w14:paraId="6692DB14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졸업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정책의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추가</w:t>
            </w:r>
            <w:r>
              <w:rPr>
                <w:sz w:val="22"/>
                <w:szCs w:val="22"/>
              </w:rPr>
              <w:t xml:space="preserve">(e.g. </w:t>
            </w:r>
            <w:r>
              <w:rPr>
                <w:sz w:val="22"/>
                <w:szCs w:val="22"/>
              </w:rPr>
              <w:t>학과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추가</w:t>
            </w:r>
            <w:r>
              <w:rPr>
                <w:sz w:val="22"/>
                <w:szCs w:val="22"/>
              </w:rPr>
              <w:t>)</w:t>
            </w:r>
            <w:r>
              <w:rPr>
                <w:sz w:val="22"/>
                <w:szCs w:val="22"/>
              </w:rPr>
              <w:t>와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변경을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쉽게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할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수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있어야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한다</w:t>
            </w:r>
            <w:r>
              <w:rPr>
                <w:sz w:val="22"/>
                <w:szCs w:val="22"/>
              </w:rPr>
              <w:t>.</w:t>
            </w:r>
          </w:p>
        </w:tc>
      </w:tr>
      <w:tr w:rsidR="003B1778" w14:paraId="5502ECEB" w14:textId="77777777">
        <w:tc>
          <w:tcPr>
            <w:tcW w:w="1615" w:type="dxa"/>
          </w:tcPr>
          <w:p w14:paraId="24648137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NF012</w:t>
            </w:r>
          </w:p>
        </w:tc>
        <w:tc>
          <w:tcPr>
            <w:tcW w:w="2250" w:type="dxa"/>
          </w:tcPr>
          <w:p w14:paraId="3EBDDF77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Usability</w:t>
            </w:r>
          </w:p>
        </w:tc>
        <w:tc>
          <w:tcPr>
            <w:tcW w:w="5485" w:type="dxa"/>
          </w:tcPr>
          <w:p w14:paraId="1532B2D2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데스크톱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환경</w:t>
            </w:r>
            <w:r>
              <w:rPr>
                <w:sz w:val="22"/>
                <w:szCs w:val="22"/>
              </w:rPr>
              <w:t xml:space="preserve">, </w:t>
            </w:r>
            <w:r>
              <w:rPr>
                <w:sz w:val="22"/>
                <w:szCs w:val="22"/>
              </w:rPr>
              <w:t>모바일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환경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모두에서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가독성이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좋아야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한다</w:t>
            </w:r>
            <w:r>
              <w:rPr>
                <w:sz w:val="22"/>
                <w:szCs w:val="22"/>
              </w:rPr>
              <w:t>.</w:t>
            </w:r>
          </w:p>
        </w:tc>
      </w:tr>
      <w:tr w:rsidR="003B1778" w14:paraId="2650647A" w14:textId="77777777">
        <w:tc>
          <w:tcPr>
            <w:tcW w:w="1615" w:type="dxa"/>
          </w:tcPr>
          <w:p w14:paraId="6C47C9E9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NF013</w:t>
            </w:r>
          </w:p>
        </w:tc>
        <w:tc>
          <w:tcPr>
            <w:tcW w:w="2250" w:type="dxa"/>
          </w:tcPr>
          <w:p w14:paraId="1919E7FB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Legal Compliance</w:t>
            </w:r>
          </w:p>
        </w:tc>
        <w:tc>
          <w:tcPr>
            <w:tcW w:w="5485" w:type="dxa"/>
          </w:tcPr>
          <w:p w14:paraId="11E5573C" w14:textId="77777777" w:rsidR="003B1778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사법적인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절차에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위촉되지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않는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선에서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데이터를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가져온다</w:t>
            </w:r>
            <w:r>
              <w:rPr>
                <w:sz w:val="22"/>
                <w:szCs w:val="22"/>
              </w:rPr>
              <w:t>.</w:t>
            </w:r>
          </w:p>
        </w:tc>
      </w:tr>
    </w:tbl>
    <w:p w14:paraId="752B6154" w14:textId="77777777" w:rsidR="003B1778" w:rsidRDefault="003B1778">
      <w:pPr>
        <w:rPr>
          <w:color w:val="FF0000"/>
        </w:rPr>
      </w:pPr>
    </w:p>
    <w:sectPr w:rsidR="003B177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Ji Eun Kim" w:date="2024-10-28T22:57:00Z" w:initials="JK">
    <w:p w14:paraId="15525289" w14:textId="77777777" w:rsidR="002565BF" w:rsidRDefault="00106C52" w:rsidP="002565BF">
      <w:pPr>
        <w:jc w:val="left"/>
      </w:pPr>
      <w:r>
        <w:rPr>
          <w:rStyle w:val="CommentReference"/>
        </w:rPr>
        <w:annotationRef/>
      </w:r>
      <w:r w:rsidR="002565BF">
        <w:rPr>
          <w:rFonts w:hint="eastAsia"/>
        </w:rPr>
        <w:t xml:space="preserve">Report formatting, page </w:t>
      </w:r>
      <w:r w:rsidR="002565BF">
        <w:rPr>
          <w:rFonts w:hint="eastAsia"/>
        </w:rPr>
        <w:t>가</w:t>
      </w:r>
      <w:r w:rsidR="002565BF">
        <w:rPr>
          <w:rFonts w:hint="eastAsia"/>
        </w:rPr>
        <w:t xml:space="preserve"> </w:t>
      </w:r>
      <w:r w:rsidR="002565BF">
        <w:rPr>
          <w:rFonts w:hint="eastAsia"/>
        </w:rPr>
        <w:t>이상하게</w:t>
      </w:r>
      <w:r w:rsidR="002565BF">
        <w:rPr>
          <w:rFonts w:hint="eastAsia"/>
        </w:rPr>
        <w:t xml:space="preserve"> </w:t>
      </w:r>
      <w:r w:rsidR="002565BF">
        <w:rPr>
          <w:rFonts w:hint="eastAsia"/>
        </w:rPr>
        <w:t>나뉨</w:t>
      </w:r>
      <w:r w:rsidR="002565BF">
        <w:rPr>
          <w:rFonts w:hint="eastAsia"/>
        </w:rPr>
        <w:t xml:space="preserve">. ( e.g.,  </w:t>
      </w:r>
      <w:r w:rsidR="002565BF">
        <w:rPr>
          <w:rFonts w:hint="eastAsia"/>
        </w:rPr>
        <w:t>변경이력</w:t>
      </w:r>
      <w:r w:rsidR="002565BF">
        <w:rPr>
          <w:rFonts w:hint="eastAsia"/>
        </w:rPr>
        <w:t>)</w:t>
      </w:r>
      <w:r w:rsidR="002565BF">
        <w:cr/>
      </w:r>
      <w:r w:rsidR="002565BF">
        <w:cr/>
      </w:r>
      <w:r w:rsidR="002565BF">
        <w:rPr>
          <w:rFonts w:hint="eastAsia"/>
        </w:rPr>
        <w:t>이루넷</w:t>
      </w:r>
      <w:r w:rsidR="002565BF">
        <w:rPr>
          <w:rFonts w:hint="eastAsia"/>
        </w:rPr>
        <w:t xml:space="preserve"> </w:t>
      </w:r>
      <w:r w:rsidR="002565BF">
        <w:rPr>
          <w:rFonts w:hint="eastAsia"/>
        </w:rPr>
        <w:t>사용에</w:t>
      </w:r>
      <w:r w:rsidR="002565BF">
        <w:rPr>
          <w:rFonts w:hint="eastAsia"/>
        </w:rPr>
        <w:t xml:space="preserve"> </w:t>
      </w:r>
      <w:r w:rsidR="002565BF">
        <w:rPr>
          <w:rFonts w:hint="eastAsia"/>
        </w:rPr>
        <w:t>대한</w:t>
      </w:r>
      <w:r w:rsidR="002565BF">
        <w:rPr>
          <w:rFonts w:hint="eastAsia"/>
        </w:rPr>
        <w:t xml:space="preserve"> </w:t>
      </w:r>
      <w:r w:rsidR="002565BF">
        <w:rPr>
          <w:rFonts w:hint="eastAsia"/>
        </w:rPr>
        <w:t>제약</w:t>
      </w:r>
      <w:r w:rsidR="002565BF">
        <w:rPr>
          <w:rFonts w:hint="eastAsia"/>
        </w:rPr>
        <w:t xml:space="preserve"> </w:t>
      </w:r>
      <w:r w:rsidR="002565BF">
        <w:rPr>
          <w:rFonts w:hint="eastAsia"/>
        </w:rPr>
        <w:t>사항이</w:t>
      </w:r>
      <w:r w:rsidR="002565BF">
        <w:rPr>
          <w:rFonts w:hint="eastAsia"/>
        </w:rPr>
        <w:t xml:space="preserve"> </w:t>
      </w:r>
      <w:r w:rsidR="002565BF">
        <w:rPr>
          <w:rFonts w:hint="eastAsia"/>
        </w:rPr>
        <w:t>있는지</w:t>
      </w:r>
      <w:r w:rsidR="002565BF">
        <w:rPr>
          <w:rFonts w:hint="eastAsia"/>
        </w:rPr>
        <w:t xml:space="preserve"> </w:t>
      </w:r>
      <w:r w:rsidR="002565BF">
        <w:rPr>
          <w:rFonts w:hint="eastAsia"/>
        </w:rPr>
        <w:t>담당</w:t>
      </w:r>
      <w:r w:rsidR="002565BF">
        <w:rPr>
          <w:rFonts w:hint="eastAsia"/>
        </w:rPr>
        <w:t xml:space="preserve"> </w:t>
      </w:r>
      <w:r w:rsidR="002565BF">
        <w:rPr>
          <w:rFonts w:hint="eastAsia"/>
        </w:rPr>
        <w:t>부서에</w:t>
      </w:r>
      <w:r w:rsidR="002565BF">
        <w:rPr>
          <w:rFonts w:hint="eastAsia"/>
        </w:rPr>
        <w:t xml:space="preserve"> </w:t>
      </w:r>
      <w:r w:rsidR="002565BF">
        <w:rPr>
          <w:rFonts w:hint="eastAsia"/>
        </w:rPr>
        <w:t>확인</w:t>
      </w:r>
      <w:r w:rsidR="002565BF">
        <w:rPr>
          <w:rFonts w:hint="eastAsia"/>
        </w:rPr>
        <w:t xml:space="preserve"> </w:t>
      </w:r>
      <w:r w:rsidR="002565BF">
        <w:rPr>
          <w:rFonts w:hint="eastAsia"/>
        </w:rPr>
        <w:t>하세요</w:t>
      </w:r>
      <w:r w:rsidR="002565BF">
        <w:rPr>
          <w:rFonts w:hint="eastAsia"/>
        </w:rPr>
        <w:t xml:space="preserve">. </w:t>
      </w:r>
    </w:p>
  </w:comment>
  <w:comment w:id="8" w:author="Ji Eun Kim" w:date="2024-10-28T23:05:00Z" w:initials="JK">
    <w:p w14:paraId="7D74DA05" w14:textId="1F729D36" w:rsidR="00106C52" w:rsidRDefault="00106C52" w:rsidP="00106C52">
      <w:pPr>
        <w:jc w:val="left"/>
      </w:pPr>
      <w:r>
        <w:rPr>
          <w:rStyle w:val="CommentReference"/>
        </w:rPr>
        <w:annotationRef/>
      </w:r>
      <w:r>
        <w:rPr>
          <w:rFonts w:hint="eastAsia"/>
          <w:color w:val="000000"/>
        </w:rPr>
        <w:t>이루넷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으로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데이터를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가져오는</w:t>
      </w:r>
      <w:r>
        <w:rPr>
          <w:rFonts w:hint="eastAsia"/>
          <w:color w:val="000000"/>
        </w:rPr>
        <w:t xml:space="preserve"> API. </w:t>
      </w:r>
      <w:r>
        <w:rPr>
          <w:rFonts w:hint="eastAsia"/>
          <w:color w:val="000000"/>
        </w:rPr>
        <w:t>를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프로젝트를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위해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사용할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수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있는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지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확인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받을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것</w:t>
      </w:r>
    </w:p>
  </w:comment>
  <w:comment w:id="11" w:author="Ji Eun Kim" w:date="2024-10-28T22:58:00Z" w:initials="JK">
    <w:p w14:paraId="0A598F96" w14:textId="0F4FC5F8" w:rsidR="00106C52" w:rsidRDefault="00106C52" w:rsidP="00106C52">
      <w:pPr>
        <w:jc w:val="left"/>
      </w:pPr>
      <w:r>
        <w:rPr>
          <w:rStyle w:val="CommentReference"/>
        </w:rPr>
        <w:annotationRef/>
      </w:r>
      <w:r>
        <w:rPr>
          <w:rFonts w:hint="eastAsia"/>
          <w:color w:val="000000"/>
        </w:rPr>
        <w:t>크롤링으로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프로젝트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수행에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문제점이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없는지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파악할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것</w:t>
      </w:r>
      <w:r>
        <w:rPr>
          <w:color w:val="000000"/>
        </w:rPr>
        <w:t xml:space="preserve">. </w:t>
      </w:r>
    </w:p>
  </w:comment>
  <w:comment w:id="16" w:author="Ji Eun Kim" w:date="2024-10-28T23:07:00Z" w:initials="JK">
    <w:p w14:paraId="19106368" w14:textId="77777777" w:rsidR="002565BF" w:rsidRDefault="002565BF" w:rsidP="002565BF">
      <w:pPr>
        <w:jc w:val="left"/>
      </w:pPr>
      <w:r>
        <w:rPr>
          <w:rStyle w:val="CommentReference"/>
        </w:rPr>
        <w:annotationRef/>
      </w:r>
      <w:r>
        <w:rPr>
          <w:color w:val="000000"/>
        </w:rPr>
        <w:t>include</w:t>
      </w:r>
      <w:r>
        <w:rPr>
          <w:rFonts w:hint="eastAsia"/>
          <w:color w:val="000000"/>
        </w:rPr>
        <w:t>된</w:t>
      </w:r>
      <w:r>
        <w:rPr>
          <w:color w:val="000000"/>
        </w:rPr>
        <w:t xml:space="preserve"> use case </w:t>
      </w:r>
      <w:r>
        <w:rPr>
          <w:rFonts w:hint="eastAsia"/>
          <w:color w:val="000000"/>
        </w:rPr>
        <w:t>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공동으로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사용되는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것이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없는데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왜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따로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분리했는지</w:t>
      </w:r>
      <w:r>
        <w:rPr>
          <w:rFonts w:hint="eastAsia"/>
          <w:color w:val="000000"/>
        </w:rPr>
        <w:t xml:space="preserve">? </w:t>
      </w:r>
    </w:p>
  </w:comment>
  <w:comment w:id="19" w:author="Ji Eun Kim" w:date="2024-10-28T23:09:00Z" w:initials="JK">
    <w:p w14:paraId="4D3A4FA1" w14:textId="77777777" w:rsidR="002565BF" w:rsidRDefault="002565BF" w:rsidP="002565BF">
      <w:pPr>
        <w:jc w:val="left"/>
      </w:pPr>
      <w:r>
        <w:rPr>
          <w:rStyle w:val="CommentReference"/>
        </w:rPr>
        <w:annotationRef/>
      </w:r>
      <w:r>
        <w:rPr>
          <w:rFonts w:hint="eastAsia"/>
          <w:color w:val="000000"/>
        </w:rPr>
        <w:t>이루넷과의</w:t>
      </w:r>
      <w:r>
        <w:rPr>
          <w:rFonts w:hint="eastAsia"/>
          <w:color w:val="000000"/>
        </w:rPr>
        <w:t xml:space="preserve"> interaction </w:t>
      </w:r>
      <w:r>
        <w:rPr>
          <w:rFonts w:hint="eastAsia"/>
          <w:color w:val="000000"/>
        </w:rPr>
        <w:t>중의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오류를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대안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흐름에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포함하기를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권장함</w:t>
      </w:r>
      <w:r>
        <w:rPr>
          <w:rFonts w:hint="eastAsia"/>
          <w:color w:val="000000"/>
        </w:rPr>
        <w:t xml:space="preserve">.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15525289" w15:done="0"/>
  <w15:commentEx w15:paraId="7D74DA05" w15:done="0"/>
  <w15:commentEx w15:paraId="0A598F96" w15:done="0"/>
  <w15:commentEx w15:paraId="19106368" w15:done="0"/>
  <w15:commentEx w15:paraId="4D3A4FA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660CA32D" w16cex:dateUtc="2024-10-28T13:57:00Z"/>
  <w16cex:commentExtensible w16cex:durableId="41B346B2" w16cex:dateUtc="2024-10-28T14:05:00Z"/>
  <w16cex:commentExtensible w16cex:durableId="15D54030" w16cex:dateUtc="2024-10-28T13:58:00Z"/>
  <w16cex:commentExtensible w16cex:durableId="667B1828" w16cex:dateUtc="2024-10-28T14:07:00Z"/>
  <w16cex:commentExtensible w16cex:durableId="33C3DC1C" w16cex:dateUtc="2024-10-28T14:0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15525289" w16cid:durableId="660CA32D"/>
  <w16cid:commentId w16cid:paraId="7D74DA05" w16cid:durableId="41B346B2"/>
  <w16cid:commentId w16cid:paraId="0A598F96" w16cid:durableId="15D54030"/>
  <w16cid:commentId w16cid:paraId="19106368" w16cid:durableId="667B1828"/>
  <w16cid:commentId w16cid:paraId="4D3A4FA1" w16cid:durableId="33C3DC1C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34F007F-9680-A741-912C-7F7123E6F649}"/>
    <w:embedBold r:id="rId2" w:fontKey="{1E9B2337-6194-9742-9B65-4581FDA33F8D}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  <w:embedRegular r:id="rId3" w:subsetted="1" w:fontKey="{66523EEE-53DF-F046-B004-BEB908ACA77E}"/>
    <w:embedBold r:id="rId4" w:subsetted="1" w:fontKey="{E41D4910-88B0-BA41-BFB4-7AB4716ACB97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C6FD750B-05E0-8B46-AB4C-B2CD5D70A66E}"/>
  </w:font>
  <w:font w:name="Noto Sans Symbols">
    <w:altName w:val="Calibri"/>
    <w:charset w:val="00"/>
    <w:family w:val="auto"/>
    <w:pitch w:val="default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  <w:embedRegular r:id="rId7" w:subsetted="1" w:fontKey="{700745C2-BF07-6342-967B-60C36D4AD0C8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8" w:subsetted="1" w:fontKey="{AAE75381-2700-0745-A475-4AE05A7F89CF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9" w:fontKey="{E5EB36DB-08DC-5E4A-A4D8-9E216C7AA023}"/>
    <w:embedBold r:id="rId10" w:fontKey="{E5DA5457-A311-B744-9ADF-A4393F71B24C}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2E0BF909-FE78-B84D-AA70-2E97807FF428}"/>
    <w:embedBold r:id="rId12" w:fontKey="{C277010D-25D4-5E47-9F1A-E35E6B8DCC5E}"/>
    <w:embedBoldItalic r:id="rId13" w:fontKey="{8A5F48CA-2309-AB43-8ADC-0D0EE7FA062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4" w:fontKey="{7660AF91-EBA0-B541-B0AA-6125A23F9EFB}"/>
    <w:embedItalic r:id="rId15" w:fontKey="{F4E419C8-E471-884D-908F-D49718305AB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E87C66"/>
    <w:multiLevelType w:val="multilevel"/>
    <w:tmpl w:val="3EE8C3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7A24725"/>
    <w:multiLevelType w:val="multilevel"/>
    <w:tmpl w:val="0F7A38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5375821"/>
    <w:multiLevelType w:val="multilevel"/>
    <w:tmpl w:val="7BB426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6BC3CB7"/>
    <w:multiLevelType w:val="multilevel"/>
    <w:tmpl w:val="09B842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7D14299"/>
    <w:multiLevelType w:val="multilevel"/>
    <w:tmpl w:val="453A12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D39173B"/>
    <w:multiLevelType w:val="multilevel"/>
    <w:tmpl w:val="C0D64A3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11927D6"/>
    <w:multiLevelType w:val="multilevel"/>
    <w:tmpl w:val="E8A0FE18"/>
    <w:lvl w:ilvl="0">
      <w:start w:val="3"/>
      <w:numFmt w:val="bullet"/>
      <w:lvlText w:val="-"/>
      <w:lvlJc w:val="left"/>
      <w:pPr>
        <w:ind w:left="720" w:hanging="360"/>
      </w:pPr>
      <w:rPr>
        <w:rFonts w:ascii="Gulim" w:eastAsia="Gulim" w:hAnsi="Gulim" w:cs="Gulim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27B3635"/>
    <w:multiLevelType w:val="multilevel"/>
    <w:tmpl w:val="BAD641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9B73432"/>
    <w:multiLevelType w:val="multilevel"/>
    <w:tmpl w:val="44BA11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8A62E77"/>
    <w:multiLevelType w:val="multilevel"/>
    <w:tmpl w:val="94DEAF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5BC25CE6"/>
    <w:multiLevelType w:val="multilevel"/>
    <w:tmpl w:val="71AE934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1" w15:restartNumberingAfterBreak="0">
    <w:nsid w:val="6BAC6451"/>
    <w:multiLevelType w:val="multilevel"/>
    <w:tmpl w:val="7338AD0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8E40FD8"/>
    <w:multiLevelType w:val="multilevel"/>
    <w:tmpl w:val="1E9837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7BB64DC7"/>
    <w:multiLevelType w:val="multilevel"/>
    <w:tmpl w:val="FD589B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619528253">
    <w:abstractNumId w:val="10"/>
  </w:num>
  <w:num w:numId="2" w16cid:durableId="1907449242">
    <w:abstractNumId w:val="5"/>
  </w:num>
  <w:num w:numId="3" w16cid:durableId="166288508">
    <w:abstractNumId w:val="8"/>
  </w:num>
  <w:num w:numId="4" w16cid:durableId="1653559068">
    <w:abstractNumId w:val="7"/>
  </w:num>
  <w:num w:numId="5" w16cid:durableId="1621178858">
    <w:abstractNumId w:val="13"/>
  </w:num>
  <w:num w:numId="6" w16cid:durableId="730888488">
    <w:abstractNumId w:val="6"/>
  </w:num>
  <w:num w:numId="7" w16cid:durableId="653878359">
    <w:abstractNumId w:val="11"/>
  </w:num>
  <w:num w:numId="8" w16cid:durableId="1543325375">
    <w:abstractNumId w:val="1"/>
  </w:num>
  <w:num w:numId="9" w16cid:durableId="331101534">
    <w:abstractNumId w:val="0"/>
  </w:num>
  <w:num w:numId="10" w16cid:durableId="993220452">
    <w:abstractNumId w:val="12"/>
  </w:num>
  <w:num w:numId="11" w16cid:durableId="1426877105">
    <w:abstractNumId w:val="3"/>
  </w:num>
  <w:num w:numId="12" w16cid:durableId="944314835">
    <w:abstractNumId w:val="2"/>
  </w:num>
  <w:num w:numId="13" w16cid:durableId="1470512953">
    <w:abstractNumId w:val="9"/>
  </w:num>
  <w:num w:numId="14" w16cid:durableId="1809977701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Ji Eun Kim">
    <w15:presenceInfo w15:providerId="Windows Live" w15:userId="283a86872a081ba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2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1778"/>
    <w:rsid w:val="00052AEA"/>
    <w:rsid w:val="00106C52"/>
    <w:rsid w:val="002565BF"/>
    <w:rsid w:val="00303789"/>
    <w:rsid w:val="003B1778"/>
    <w:rsid w:val="004D76D4"/>
    <w:rsid w:val="00E30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2FCCF8"/>
  <w15:docId w15:val="{A976C9B8-D81B-E84F-B1FD-1530485511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Batang" w:eastAsia="Batang" w:hAnsi="Batang" w:cs="Batang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42AC"/>
    <w:pPr>
      <w:wordWrap w:val="0"/>
      <w:autoSpaceDE w:val="0"/>
      <w:autoSpaceDN w:val="0"/>
    </w:pPr>
    <w:rPr>
      <w:rFonts w:eastAsia="Malgun Gothic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E271F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3A3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52E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a">
    <w:name w:val="표 항목"/>
    <w:basedOn w:val="Normal"/>
    <w:rsid w:val="00AF42AC"/>
    <w:pPr>
      <w:jc w:val="center"/>
    </w:pPr>
    <w:rPr>
      <w:rFonts w:ascii="Dotum" w:eastAsia="Dotum" w:hAnsi="Dotum" w:cs="Batang"/>
      <w:b/>
    </w:rPr>
  </w:style>
  <w:style w:type="paragraph" w:customStyle="1" w:styleId="a0">
    <w:name w:val="표 제목"/>
    <w:basedOn w:val="Normal"/>
    <w:rsid w:val="00AF42AC"/>
    <w:pPr>
      <w:jc w:val="center"/>
    </w:pPr>
    <w:rPr>
      <w:rFonts w:ascii="Dotum" w:eastAsia="Dotum" w:hAnsi="Dotum" w:cs="Batang"/>
      <w:b/>
      <w:bCs/>
    </w:rPr>
  </w:style>
  <w:style w:type="paragraph" w:styleId="ListParagraph">
    <w:name w:val="List Paragraph"/>
    <w:basedOn w:val="Normal"/>
    <w:uiPriority w:val="34"/>
    <w:qFormat/>
    <w:rsid w:val="00AF42A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271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03A39"/>
    <w:pPr>
      <w:widowControl/>
      <w:wordWrap/>
      <w:autoSpaceDE/>
      <w:autoSpaceDN/>
      <w:spacing w:before="480" w:line="276" w:lineRule="auto"/>
      <w:jc w:val="left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B03A39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</w:rPr>
  </w:style>
  <w:style w:type="character" w:styleId="Hyperlink">
    <w:name w:val="Hyperlink"/>
    <w:basedOn w:val="DefaultParagraphFont"/>
    <w:uiPriority w:val="99"/>
    <w:unhideWhenUsed/>
    <w:rsid w:val="00B03A39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03A39"/>
    <w:pPr>
      <w:spacing w:before="120"/>
      <w:ind w:left="20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03A39"/>
    <w:pPr>
      <w:ind w:left="400"/>
      <w:jc w:val="left"/>
    </w:pPr>
    <w:rPr>
      <w:rFonts w:asciiTheme="minorHAnsi" w:hAnsiTheme="minorHAnsi" w:cstheme="minorHAnsi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03A39"/>
    <w:pPr>
      <w:ind w:left="600"/>
      <w:jc w:val="left"/>
    </w:pPr>
    <w:rPr>
      <w:rFonts w:asciiTheme="minorHAnsi" w:hAnsiTheme="minorHAnsi" w:cstheme="minorHAnsi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03A39"/>
    <w:pPr>
      <w:ind w:left="800"/>
      <w:jc w:val="left"/>
    </w:pPr>
    <w:rPr>
      <w:rFonts w:asciiTheme="minorHAnsi" w:hAnsiTheme="minorHAnsi" w:cstheme="minorHAnsi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03A39"/>
    <w:pPr>
      <w:ind w:left="1000"/>
      <w:jc w:val="left"/>
    </w:pPr>
    <w:rPr>
      <w:rFonts w:asciiTheme="minorHAnsi" w:hAnsiTheme="minorHAnsi" w:cstheme="minorHAnsi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03A39"/>
    <w:pPr>
      <w:ind w:left="1200"/>
      <w:jc w:val="left"/>
    </w:pPr>
    <w:rPr>
      <w:rFonts w:asciiTheme="minorHAnsi" w:hAnsiTheme="minorHAnsi" w:cstheme="minorHAnsi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03A39"/>
    <w:pPr>
      <w:ind w:left="1400"/>
      <w:jc w:val="left"/>
    </w:pPr>
    <w:rPr>
      <w:rFonts w:asciiTheme="minorHAnsi" w:hAnsiTheme="minorHAnsi" w:cstheme="minorHAnsi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03A39"/>
    <w:pPr>
      <w:ind w:left="1600"/>
      <w:jc w:val="left"/>
    </w:pPr>
    <w:rPr>
      <w:rFonts w:asciiTheme="minorHAnsi" w:hAnsiTheme="minorHAnsi" w:cstheme="minorHAnsi"/>
    </w:rPr>
  </w:style>
  <w:style w:type="character" w:customStyle="1" w:styleId="Heading2Char">
    <w:name w:val="Heading 2 Char"/>
    <w:basedOn w:val="DefaultParagraphFont"/>
    <w:link w:val="Heading2"/>
    <w:uiPriority w:val="9"/>
    <w:rsid w:val="00B03A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4508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7452EC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er">
    <w:name w:val="header"/>
    <w:basedOn w:val="Normal"/>
    <w:link w:val="HeaderChar"/>
    <w:uiPriority w:val="99"/>
    <w:unhideWhenUsed/>
    <w:rsid w:val="00F9798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9798E"/>
    <w:rPr>
      <w:rFonts w:ascii="Batang" w:eastAsia="Malgun Gothic" w:hAnsi="Times New Roman" w:cs="Times New Roman"/>
      <w:sz w:val="20"/>
    </w:rPr>
  </w:style>
  <w:style w:type="paragraph" w:styleId="Footer">
    <w:name w:val="footer"/>
    <w:basedOn w:val="Normal"/>
    <w:link w:val="FooterChar"/>
    <w:uiPriority w:val="99"/>
    <w:unhideWhenUsed/>
    <w:rsid w:val="00F9798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9798E"/>
    <w:rPr>
      <w:rFonts w:ascii="Batang" w:eastAsia="Malgun Gothic" w:hAnsi="Times New Roman" w:cs="Times New Roman"/>
      <w:sz w:val="2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eastAsia="Malgun Gothic" w:hAnsi="Times New Roman" w:cs="Times New Roman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6C52"/>
    <w:pPr>
      <w:jc w:val="both"/>
    </w:pPr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6C52"/>
    <w:rPr>
      <w:rFonts w:eastAsia="Malgun Gothic" w:hAnsi="Times New Roman" w:cs="Times New Roman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microsoft.com/office/2011/relationships/commentsExtended" Target="commentsExtended.xml"/><Relationship Id="rId12" Type="http://schemas.microsoft.com/office/2011/relationships/people" Target="peop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comments" Target="comment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microsoft.com/office/2018/08/relationships/commentsExtensible" Target="commentsExtensi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f9SMl3jnRAwup++DfXR45FfAEQ==">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10</Pages>
  <Words>1154</Words>
  <Characters>6583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 Eun Kim</dc:creator>
  <cp:lastModifiedBy>Ji Eun Kim</cp:lastModifiedBy>
  <cp:revision>3</cp:revision>
  <dcterms:created xsi:type="dcterms:W3CDTF">2024-10-28T13:55:00Z</dcterms:created>
  <dcterms:modified xsi:type="dcterms:W3CDTF">2024-10-28T14:10:00Z</dcterms:modified>
</cp:coreProperties>
</file>